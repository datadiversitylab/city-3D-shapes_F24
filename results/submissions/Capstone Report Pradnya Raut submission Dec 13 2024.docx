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7BDF92" w14:textId="77777777" w:rsidR="0018512E" w:rsidRDefault="00000000">
      <w:pPr>
        <w:rPr>
          <w:rFonts w:ascii="Times New Roman" w:hAnsi="Times New Roman"/>
          <w:b/>
        </w:rPr>
      </w:pPr>
      <w:r>
        <w:rPr>
          <w:rFonts w:ascii="Times New Roman" w:hAnsi="Times New Roman"/>
          <w:b/>
        </w:rPr>
        <w:t>Analysis of the 3D shape of cities with respect to Urban Heat Island effect</w:t>
      </w:r>
    </w:p>
    <w:p w14:paraId="183CCDFE" w14:textId="77777777" w:rsidR="0018512E" w:rsidRDefault="00000000">
      <w:pPr>
        <w:rPr>
          <w:rFonts w:ascii="Times New Roman" w:hAnsi="Times New Roman"/>
          <w:b/>
          <w:bCs/>
        </w:rPr>
      </w:pPr>
      <w:r>
        <w:rPr>
          <w:rFonts w:ascii="Times New Roman" w:hAnsi="Times New Roman"/>
        </w:rPr>
        <w:t xml:space="preserve"> </w:t>
      </w:r>
      <w:r>
        <w:rPr>
          <w:rFonts w:ascii="Times New Roman" w:hAnsi="Times New Roman"/>
          <w:b/>
          <w:bCs/>
        </w:rPr>
        <w:t xml:space="preserve">Authors </w:t>
      </w:r>
    </w:p>
    <w:p w14:paraId="6FB7369A" w14:textId="77777777" w:rsidR="0018512E" w:rsidRDefault="00000000">
      <w:pPr>
        <w:rPr>
          <w:rFonts w:ascii="Times New Roman" w:hAnsi="Times New Roman"/>
          <w:bCs/>
        </w:rPr>
      </w:pPr>
      <w:r>
        <w:rPr>
          <w:rFonts w:ascii="Times New Roman" w:hAnsi="Times New Roman"/>
          <w:bCs/>
        </w:rPr>
        <w:t xml:space="preserve">Pradnya Raut </w:t>
      </w:r>
      <w:r>
        <w:rPr>
          <w:rFonts w:ascii="Times New Roman" w:hAnsi="Times New Roman"/>
          <w:bCs/>
          <w:vertAlign w:val="superscript"/>
        </w:rPr>
        <w:t>1*</w:t>
      </w:r>
    </w:p>
    <w:p w14:paraId="62B6AE06" w14:textId="77777777" w:rsidR="0018512E" w:rsidRDefault="00000000">
      <w:pPr>
        <w:rPr>
          <w:rFonts w:ascii="Times New Roman" w:hAnsi="Times New Roman"/>
          <w:bCs/>
        </w:rPr>
      </w:pPr>
      <w:r>
        <w:rPr>
          <w:rFonts w:ascii="Times New Roman" w:hAnsi="Times New Roman"/>
          <w:bCs/>
        </w:rPr>
        <w:t xml:space="preserve"> Cristian Román-Palacios </w:t>
      </w:r>
      <w:r>
        <w:rPr>
          <w:rFonts w:ascii="Times New Roman" w:hAnsi="Times New Roman"/>
          <w:bCs/>
          <w:vertAlign w:val="superscript"/>
        </w:rPr>
        <w:t>2*</w:t>
      </w:r>
    </w:p>
    <w:p w14:paraId="153F1498" w14:textId="77777777" w:rsidR="0018512E" w:rsidRDefault="00000000">
      <w:pPr>
        <w:rPr>
          <w:rFonts w:ascii="Times New Roman" w:hAnsi="Times New Roman"/>
          <w:b/>
          <w:bCs/>
        </w:rPr>
      </w:pPr>
      <w:r>
        <w:rPr>
          <w:rFonts w:ascii="Times New Roman" w:hAnsi="Times New Roman"/>
          <w:b/>
          <w:bCs/>
        </w:rPr>
        <w:t xml:space="preserve">Affiliations </w:t>
      </w:r>
    </w:p>
    <w:p w14:paraId="3005BAB9" w14:textId="77777777" w:rsidR="0018512E" w:rsidRDefault="00000000">
      <w:pPr>
        <w:rPr>
          <w:rFonts w:ascii="Times New Roman" w:hAnsi="Times New Roman"/>
        </w:rPr>
      </w:pPr>
      <w:r>
        <w:rPr>
          <w:rFonts w:ascii="Times New Roman" w:hAnsi="Times New Roman"/>
        </w:rPr>
        <w:t xml:space="preserve">1*MS Student at Information Science, </w:t>
      </w:r>
    </w:p>
    <w:p w14:paraId="66D92B30" w14:textId="77777777" w:rsidR="0018512E" w:rsidRDefault="00000000">
      <w:pPr>
        <w:rPr>
          <w:rFonts w:ascii="Times New Roman" w:hAnsi="Times New Roman"/>
        </w:rPr>
      </w:pPr>
      <w:r>
        <w:rPr>
          <w:rFonts w:ascii="Times New Roman" w:hAnsi="Times New Roman"/>
        </w:rPr>
        <w:t xml:space="preserve"> School of Information, University of Arizona, Tucson, Arizona</w:t>
      </w:r>
    </w:p>
    <w:p w14:paraId="345AC46D" w14:textId="77777777" w:rsidR="0018512E" w:rsidRDefault="00000000">
      <w:pPr>
        <w:rPr>
          <w:rFonts w:ascii="Times New Roman" w:hAnsi="Times New Roman"/>
        </w:rPr>
      </w:pPr>
      <w:r>
        <w:rPr>
          <w:rFonts w:ascii="Times New Roman" w:hAnsi="Times New Roman"/>
        </w:rPr>
        <w:t>2* Assistant Professor, School of Information, University of Arizona, Tucson, Arizona.</w:t>
      </w:r>
    </w:p>
    <w:p w14:paraId="192E6A55" w14:textId="77777777" w:rsidR="0018512E" w:rsidRDefault="00000000">
      <w:pPr>
        <w:rPr>
          <w:rFonts w:ascii="Times New Roman" w:hAnsi="Times New Roman"/>
          <w:b/>
          <w:bCs/>
        </w:rPr>
      </w:pPr>
      <w:r>
        <w:rPr>
          <w:rFonts w:ascii="Times New Roman" w:hAnsi="Times New Roman"/>
          <w:b/>
          <w:bCs/>
        </w:rPr>
        <w:t>Abstract</w:t>
      </w:r>
    </w:p>
    <w:p w14:paraId="24B20577" w14:textId="77777777" w:rsidR="0018512E" w:rsidRDefault="00000000">
      <w:pPr>
        <w:rPr>
          <w:rFonts w:ascii="Times New Roman" w:hAnsi="Times New Roman"/>
          <w:bCs/>
        </w:rPr>
      </w:pPr>
      <w:r>
        <w:rPr>
          <w:rFonts w:ascii="Times New Roman" w:hAnsi="Times New Roman"/>
          <w:bCs/>
        </w:rPr>
        <w:t>The aim of this study was to explore how building shapes interact with urban policies and regulations. We plan to develop urban planning strategies aimed at mitigating Urban Heat Island effect as well as the impacts of</w:t>
      </w:r>
      <w:del w:id="0" w:author="Cristian Román" w:date="2024-09-30T19:10:00Z">
        <w:r>
          <w:rPr>
            <w:rFonts w:ascii="Times New Roman" w:hAnsi="Times New Roman"/>
            <w:bCs/>
          </w:rPr>
          <w:delText>,</w:delText>
        </w:r>
      </w:del>
      <w:r>
        <w:rPr>
          <w:rFonts w:ascii="Times New Roman" w:hAnsi="Times New Roman"/>
          <w:bCs/>
        </w:rPr>
        <w:t xml:space="preserve"> climate change to urban areas. We explore the relationship between variables like urban morphology, building heights, vegetation, green distribution, shadow and the UHI effect/ climate change</w:t>
      </w:r>
      <w:ins w:id="1" w:author="Cristian Román" w:date="2024-09-30T19:11:00Z">
        <w:r>
          <w:rPr>
            <w:rFonts w:ascii="Times New Roman" w:hAnsi="Times New Roman"/>
            <w:bCs/>
          </w:rPr>
          <w:t xml:space="preserve"> </w:t>
        </w:r>
      </w:ins>
      <w:r>
        <w:rPr>
          <w:rFonts w:ascii="Times New Roman" w:hAnsi="Times New Roman"/>
          <w:bCs/>
        </w:rPr>
        <w:t>(H M Abdul Fattah, 2024, p2)</w:t>
      </w:r>
    </w:p>
    <w:p w14:paraId="5C885DC0" w14:textId="77777777" w:rsidR="0018512E" w:rsidRDefault="00000000">
      <w:pPr>
        <w:rPr>
          <w:rFonts w:ascii="Times New Roman" w:hAnsi="Times New Roman"/>
          <w:bCs/>
        </w:rPr>
      </w:pPr>
      <w:r>
        <w:rPr>
          <w:rFonts w:ascii="Times New Roman" w:hAnsi="Times New Roman"/>
          <w:bCs/>
        </w:rPr>
        <w:t xml:space="preserve">Research has shown that urban areas tend to have higher temperatures compared to the surrounding rural areas. This effect is known as the urban heat island (UHI) </w:t>
      </w:r>
      <w:hyperlink w:anchor="UHIwikipedia" w:tooltip="#UHIwikipedia" w:history="1">
        <w:r>
          <w:rPr>
            <w:rStyle w:val="Hyperlink"/>
            <w:rFonts w:ascii="Times New Roman" w:hAnsi="Times New Roman"/>
            <w:bCs/>
          </w:rPr>
          <w:t>[1]</w:t>
        </w:r>
      </w:hyperlink>
      <w:r>
        <w:rPr>
          <w:rFonts w:ascii="Times New Roman" w:hAnsi="Times New Roman"/>
          <w:bCs/>
        </w:rPr>
        <w:t>.  The temperature increase within urban areas is known to lead to various problems including human health issues, increase in energy consumption thereby increasing greenhouse gas emissions, as well as further contributions to climate change. To reduce these effects there is need to identify factors related to UHI and take appropriate actions to mitigate its effect in urban areas.</w:t>
      </w:r>
    </w:p>
    <w:p w14:paraId="76817F70" w14:textId="77777777" w:rsidR="0018512E" w:rsidRDefault="00000000">
      <w:pPr>
        <w:rPr>
          <w:rFonts w:ascii="Times New Roman" w:hAnsi="Times New Roman"/>
          <w:bCs/>
          <w:iCs/>
        </w:rPr>
      </w:pPr>
      <w:r>
        <w:rPr>
          <w:rFonts w:ascii="Times New Roman" w:hAnsi="Times New Roman"/>
          <w:bCs/>
          <w:iCs/>
        </w:rPr>
        <w:t xml:space="preserve">Work done by Mr. H M Abdul Fattah on this project </w:t>
      </w:r>
      <w:hyperlink w:anchor="HMFattah8" w:tooltip="#HMFattah8" w:history="1">
        <w:r>
          <w:rPr>
            <w:rStyle w:val="Hyperlink"/>
            <w:rFonts w:ascii="Times New Roman" w:hAnsi="Times New Roman"/>
            <w:bCs/>
            <w:iCs/>
          </w:rPr>
          <w:t>[8]</w:t>
        </w:r>
      </w:hyperlink>
      <w:r>
        <w:rPr>
          <w:rFonts w:ascii="Times New Roman" w:hAnsi="Times New Roman"/>
          <w:bCs/>
          <w:iCs/>
        </w:rPr>
        <w:t xml:space="preserve"> consisted of downloading city shape file, building height dataset, calculating city wise area vs building height distribution and classifying cities into one of the four categories. Dataset about the heights of buildings globally (GHS-BUILT-H - R2023A) was </w:t>
      </w:r>
      <w:proofErr w:type="spellStart"/>
      <w:r>
        <w:rPr>
          <w:rFonts w:ascii="Times New Roman" w:hAnsi="Times New Roman"/>
          <w:bCs/>
          <w:iCs/>
        </w:rPr>
        <w:t>obtai</w:t>
      </w:r>
      <w:proofErr w:type="spellEnd"/>
      <w:r>
        <w:rPr>
          <w:rFonts w:ascii="Times New Roman" w:hAnsi="Times New Roman"/>
          <w:bCs/>
          <w:iCs/>
        </w:rPr>
        <w:t xml:space="preserve"> ned </w:t>
      </w:r>
      <w:proofErr w:type="gramStart"/>
      <w:r>
        <w:rPr>
          <w:rFonts w:ascii="Times New Roman" w:hAnsi="Times New Roman"/>
          <w:bCs/>
          <w:iCs/>
        </w:rPr>
        <w:t>from  GHSL</w:t>
      </w:r>
      <w:proofErr w:type="gramEnd"/>
      <w:r>
        <w:rPr>
          <w:rFonts w:ascii="Times New Roman" w:hAnsi="Times New Roman"/>
          <w:bCs/>
          <w:iCs/>
        </w:rPr>
        <w:t xml:space="preserve"> - Global Human Settlement Layer dataset</w:t>
      </w:r>
      <w:hyperlink w:anchor="GHSL" w:tooltip="#GHSL13" w:history="1">
        <w:r>
          <w:rPr>
            <w:rStyle w:val="Hyperlink"/>
            <w:rFonts w:ascii="Times New Roman" w:hAnsi="Times New Roman"/>
            <w:bCs/>
            <w:iCs/>
          </w:rPr>
          <w:t>[13]</w:t>
        </w:r>
      </w:hyperlink>
      <w:r>
        <w:rPr>
          <w:rFonts w:ascii="Times New Roman" w:hAnsi="Times New Roman"/>
          <w:bCs/>
          <w:iCs/>
        </w:rPr>
        <w:t xml:space="preserve"> . </w:t>
      </w:r>
      <w:del w:id="2" w:author="Cristian Román" w:date="2024-09-30T19:14:00Z">
        <w:r>
          <w:rPr>
            <w:rFonts w:ascii="Times New Roman" w:hAnsi="Times New Roman"/>
            <w:bCs/>
            <w:iCs/>
          </w:rPr>
          <w:delText xml:space="preserve"> </w:delText>
        </w:r>
      </w:del>
      <w:r>
        <w:rPr>
          <w:rFonts w:ascii="Times New Roman" w:hAnsi="Times New Roman"/>
          <w:bCs/>
          <w:iCs/>
        </w:rPr>
        <w:t xml:space="preserve">Additionally, shapefiles, defining urban </w:t>
      </w:r>
      <w:proofErr w:type="gramStart"/>
      <w:r>
        <w:rPr>
          <w:rFonts w:ascii="Times New Roman" w:hAnsi="Times New Roman"/>
          <w:bCs/>
          <w:iCs/>
        </w:rPr>
        <w:t>areas ,</w:t>
      </w:r>
      <w:proofErr w:type="gramEnd"/>
      <w:r>
        <w:rPr>
          <w:rFonts w:ascii="Times New Roman" w:hAnsi="Times New Roman"/>
          <w:bCs/>
          <w:iCs/>
        </w:rPr>
        <w:t xml:space="preserve"> were obtained from</w:t>
      </w:r>
      <w:ins w:id="3" w:author="Cristian Román" w:date="2024-09-30T19:14:00Z">
        <w:r>
          <w:rPr>
            <w:rFonts w:ascii="Times New Roman" w:hAnsi="Times New Roman"/>
            <w:bCs/>
            <w:iCs/>
          </w:rPr>
          <w:t xml:space="preserve"> </w:t>
        </w:r>
      </w:ins>
      <w:r>
        <w:rPr>
          <w:rFonts w:ascii="Times New Roman" w:hAnsi="Times New Roman"/>
          <w:bCs/>
          <w:iCs/>
        </w:rPr>
        <w:t xml:space="preserve">World Urban Areas, </w:t>
      </w:r>
      <w:proofErr w:type="spellStart"/>
      <w:r>
        <w:rPr>
          <w:rFonts w:ascii="Times New Roman" w:hAnsi="Times New Roman"/>
          <w:bCs/>
          <w:iCs/>
        </w:rPr>
        <w:t>LandScan</w:t>
      </w:r>
      <w:proofErr w:type="spellEnd"/>
      <w:r>
        <w:rPr>
          <w:rFonts w:ascii="Times New Roman" w:hAnsi="Times New Roman"/>
          <w:bCs/>
          <w:iCs/>
        </w:rPr>
        <w:t xml:space="preserve">, 1:10 million (2012) </w:t>
      </w:r>
      <w:hyperlink w:anchor="WorlsUrbanAreas14" w:tooltip="#WorlsUrbanAreas14" w:history="1">
        <w:r>
          <w:rPr>
            <w:rStyle w:val="Hyperlink"/>
            <w:rFonts w:ascii="Times New Roman" w:hAnsi="Times New Roman"/>
            <w:bCs/>
            <w:iCs/>
          </w:rPr>
          <w:t>[14]</w:t>
        </w:r>
      </w:hyperlink>
      <w:r>
        <w:rPr>
          <w:rFonts w:ascii="Times New Roman" w:hAnsi="Times New Roman"/>
          <w:bCs/>
          <w:iCs/>
        </w:rPr>
        <w:t xml:space="preserve"> . Data of heights of buildings was filtered using shape files and analysed to find the distribution of building heights in the city. Based on the shapes of distribution (their skewness and dip statistic values), the shape of city was classified as unimodal right skew  (Pyramid) shape, unimodal left skew (Inverse Pyramid) shape, or has no significant skew (Diamond) shape</w:t>
      </w:r>
      <w:hyperlink w:anchor="CityShape15" w:tooltip="#CityShape15" w:history="1">
        <w:r>
          <w:rPr>
            <w:rStyle w:val="Hyperlink"/>
            <w:rFonts w:ascii="Times New Roman" w:hAnsi="Times New Roman"/>
            <w:bCs/>
            <w:iCs/>
          </w:rPr>
          <w:t xml:space="preserve"> [15]</w:t>
        </w:r>
      </w:hyperlink>
      <w:r>
        <w:rPr>
          <w:rFonts w:ascii="Times New Roman" w:hAnsi="Times New Roman"/>
          <w:bCs/>
          <w:iCs/>
        </w:rPr>
        <w:t xml:space="preserve"> </w:t>
      </w:r>
      <w:hyperlink w:anchor="HMFattah8" w:tooltip="#HMFattah8" w:history="1">
        <w:r>
          <w:rPr>
            <w:rStyle w:val="Hyperlink"/>
            <w:rFonts w:ascii="Times New Roman" w:hAnsi="Times New Roman"/>
            <w:bCs/>
            <w:iCs/>
          </w:rPr>
          <w:t>[8]</w:t>
        </w:r>
      </w:hyperlink>
      <w:r>
        <w:rPr>
          <w:rFonts w:ascii="Times New Roman" w:hAnsi="Times New Roman"/>
          <w:bCs/>
          <w:iCs/>
        </w:rPr>
        <w:t xml:space="preserve">. In case of presence of multimodality, indicated by the dip statistic, shape was classified </w:t>
      </w:r>
      <w:proofErr w:type="gramStart"/>
      <w:r>
        <w:rPr>
          <w:rFonts w:ascii="Times New Roman" w:hAnsi="Times New Roman"/>
          <w:bCs/>
          <w:iCs/>
        </w:rPr>
        <w:t>as  "</w:t>
      </w:r>
      <w:proofErr w:type="gramEnd"/>
      <w:r>
        <w:rPr>
          <w:rFonts w:ascii="Times New Roman" w:hAnsi="Times New Roman"/>
          <w:bCs/>
          <w:iCs/>
        </w:rPr>
        <w:t>Hourglass." The "Pyramid" class signifies a concentration of shorter buildings, while "Inverse Pyramid" indicates a concentration of taller buildings. "Diamond" suggests a balanced distribution of building heights, while "Hourglass" implies varying patterns in building height distribution.</w:t>
      </w:r>
    </w:p>
    <w:p w14:paraId="6102F315" w14:textId="77777777" w:rsidR="0018512E" w:rsidRDefault="00000000">
      <w:pPr>
        <w:rPr>
          <w:rFonts w:ascii="Times New Roman" w:hAnsi="Times New Roman"/>
          <w:bCs/>
          <w:iCs/>
          <w:lang w:val="en-US"/>
        </w:rPr>
      </w:pPr>
      <w:r>
        <w:rPr>
          <w:rFonts w:ascii="Times New Roman" w:hAnsi="Times New Roman"/>
          <w:bCs/>
        </w:rPr>
        <w:t xml:space="preserve">Work that needs to be done is </w:t>
      </w:r>
      <w:r>
        <w:rPr>
          <w:rFonts w:ascii="Times New Roman" w:hAnsi="Times New Roman"/>
          <w:bCs/>
          <w:iCs/>
        </w:rPr>
        <w:t xml:space="preserve">getting UHI effects data for the year 2018 </w:t>
      </w:r>
      <w:hyperlink w:anchor="UrbanHeatIsland" w:tooltip="#UrbanHeatIsland" w:history="1">
        <w:r>
          <w:rPr>
            <w:rStyle w:val="Hyperlink"/>
            <w:rFonts w:ascii="Times New Roman" w:hAnsi="Times New Roman"/>
            <w:bCs/>
            <w:iCs/>
          </w:rPr>
          <w:t>[9]</w:t>
        </w:r>
      </w:hyperlink>
      <w:r>
        <w:rPr>
          <w:rFonts w:ascii="Times New Roman" w:hAnsi="Times New Roman"/>
          <w:bCs/>
          <w:iCs/>
        </w:rPr>
        <w:t xml:space="preserve"> and </w:t>
      </w:r>
      <w:del w:id="4" w:author="Cristian Román" w:date="2024-09-30T19:16:00Z">
        <w:r>
          <w:rPr>
            <w:rFonts w:ascii="Times New Roman" w:hAnsi="Times New Roman"/>
            <w:bCs/>
            <w:iCs/>
          </w:rPr>
          <w:delText xml:space="preserve"> </w:delText>
        </w:r>
      </w:del>
      <w:r>
        <w:rPr>
          <w:rFonts w:ascii="Times New Roman" w:hAnsi="Times New Roman"/>
          <w:bCs/>
          <w:iCs/>
        </w:rPr>
        <w:t xml:space="preserve">other variable data like green vegetation  </w:t>
      </w:r>
      <w:hyperlink w:anchor="GreenNDVIdataset" w:tooltip="#GreenNDVIdataset" w:history="1">
        <w:r>
          <w:rPr>
            <w:rStyle w:val="Hyperlink"/>
            <w:rFonts w:ascii="Times New Roman" w:hAnsi="Times New Roman"/>
            <w:bCs/>
            <w:iCs/>
          </w:rPr>
          <w:t>[10]</w:t>
        </w:r>
      </w:hyperlink>
      <w:r>
        <w:rPr>
          <w:rFonts w:ascii="Times New Roman" w:hAnsi="Times New Roman"/>
          <w:bCs/>
          <w:iCs/>
        </w:rPr>
        <w:t>, solar radiation</w:t>
      </w:r>
      <w:hyperlink w:anchor="SolarRadiationDataset" w:tooltip="#SolarRadiationDataset" w:history="1">
        <w:r>
          <w:rPr>
            <w:rStyle w:val="Hyperlink"/>
            <w:rFonts w:ascii="Times New Roman" w:hAnsi="Times New Roman"/>
            <w:bCs/>
            <w:iCs/>
          </w:rPr>
          <w:t xml:space="preserve"> [11]</w:t>
        </w:r>
      </w:hyperlink>
      <w:r>
        <w:rPr>
          <w:rFonts w:ascii="Times New Roman" w:hAnsi="Times New Roman"/>
          <w:bCs/>
          <w:iCs/>
        </w:rPr>
        <w:t xml:space="preserve">, surface water </w:t>
      </w:r>
      <w:hyperlink w:anchor="GlobalSurfaceWaterDataset" w:tooltip="#GlobalSurfaceWaterDataset" w:history="1">
        <w:r>
          <w:rPr>
            <w:rStyle w:val="Hyperlink"/>
            <w:rFonts w:ascii="Times New Roman" w:hAnsi="Times New Roman"/>
            <w:bCs/>
            <w:iCs/>
          </w:rPr>
          <w:t>[12]</w:t>
        </w:r>
      </w:hyperlink>
      <w:r>
        <w:rPr>
          <w:rFonts w:ascii="Times New Roman" w:hAnsi="Times New Roman"/>
          <w:bCs/>
          <w:iCs/>
        </w:rPr>
        <w:t>.Since the latest dataset available for building height is of year 2018, the rest of the datasets will also be downloaded for the same year 2018 wherever possible. It was possible to download full global UHI data with resolution of 3000m/</w:t>
      </w:r>
      <w:proofErr w:type="gramStart"/>
      <w:r>
        <w:rPr>
          <w:rFonts w:ascii="Times New Roman" w:hAnsi="Times New Roman"/>
          <w:bCs/>
          <w:iCs/>
        </w:rPr>
        <w:t>pixel  The</w:t>
      </w:r>
      <w:proofErr w:type="gramEnd"/>
      <w:r>
        <w:rPr>
          <w:rFonts w:ascii="Times New Roman" w:hAnsi="Times New Roman"/>
          <w:bCs/>
          <w:iCs/>
        </w:rPr>
        <w:t xml:space="preserve"> resolution of building height dataset is around 30m/pixel whereas most of the datasets in </w:t>
      </w:r>
      <w:proofErr w:type="spellStart"/>
      <w:r>
        <w:rPr>
          <w:rFonts w:ascii="Times New Roman" w:hAnsi="Times New Roman"/>
          <w:bCs/>
          <w:iCs/>
        </w:rPr>
        <w:t>googleearth</w:t>
      </w:r>
      <w:proofErr w:type="spellEnd"/>
      <w:r>
        <w:rPr>
          <w:rFonts w:ascii="Times New Roman" w:hAnsi="Times New Roman"/>
          <w:bCs/>
          <w:iCs/>
        </w:rPr>
        <w:t xml:space="preserve"> engine are around 300m/pixel.  Attempts can be made to improve resolution as close as 100 m or 3 ss as possible. This downloading can be done either using </w:t>
      </w:r>
      <w:proofErr w:type="spellStart"/>
      <w:r>
        <w:rPr>
          <w:rFonts w:ascii="Times New Roman" w:hAnsi="Times New Roman"/>
          <w:bCs/>
          <w:iCs/>
        </w:rPr>
        <w:t>Javascript</w:t>
      </w:r>
      <w:proofErr w:type="spellEnd"/>
      <w:r>
        <w:rPr>
          <w:rFonts w:ascii="Times New Roman" w:hAnsi="Times New Roman"/>
          <w:bCs/>
          <w:iCs/>
        </w:rPr>
        <w:t xml:space="preserve"> scripts in google earth engine or using </w:t>
      </w:r>
      <w:proofErr w:type="spellStart"/>
      <w:r>
        <w:rPr>
          <w:rFonts w:ascii="Times New Roman" w:hAnsi="Times New Roman"/>
          <w:bCs/>
          <w:iCs/>
        </w:rPr>
        <w:t>geemap</w:t>
      </w:r>
      <w:proofErr w:type="spellEnd"/>
      <w:r>
        <w:rPr>
          <w:rFonts w:ascii="Times New Roman" w:hAnsi="Times New Roman"/>
          <w:bCs/>
          <w:iCs/>
        </w:rPr>
        <w:t xml:space="preserve"> </w:t>
      </w:r>
      <w:proofErr w:type="spellStart"/>
      <w:r>
        <w:rPr>
          <w:rFonts w:ascii="Times New Roman" w:hAnsi="Times New Roman"/>
          <w:bCs/>
          <w:iCs/>
        </w:rPr>
        <w:t>api</w:t>
      </w:r>
      <w:proofErr w:type="spellEnd"/>
      <w:r>
        <w:rPr>
          <w:rFonts w:ascii="Times New Roman" w:hAnsi="Times New Roman"/>
          <w:bCs/>
          <w:iCs/>
        </w:rPr>
        <w:t xml:space="preserve"> in Python  </w:t>
      </w:r>
    </w:p>
    <w:p w14:paraId="49344F29" w14:textId="77777777" w:rsidR="0018512E" w:rsidRDefault="0018512E">
      <w:pPr>
        <w:rPr>
          <w:rFonts w:ascii="Times New Roman" w:hAnsi="Times New Roman"/>
          <w:b/>
          <w:bCs/>
        </w:rPr>
      </w:pPr>
    </w:p>
    <w:p w14:paraId="76CDAC43" w14:textId="77777777" w:rsidR="0018512E" w:rsidRDefault="0018512E">
      <w:pPr>
        <w:rPr>
          <w:rFonts w:ascii="Times New Roman" w:hAnsi="Times New Roman"/>
          <w:b/>
          <w:bCs/>
        </w:rPr>
      </w:pPr>
    </w:p>
    <w:p w14:paraId="4B567469" w14:textId="77777777" w:rsidR="0018512E" w:rsidRDefault="00000000">
      <w:pPr>
        <w:rPr>
          <w:rFonts w:ascii="Times New Roman" w:hAnsi="Times New Roman"/>
          <w:b/>
          <w:bCs/>
        </w:rPr>
      </w:pPr>
      <w:r>
        <w:rPr>
          <w:rFonts w:ascii="Times New Roman" w:hAnsi="Times New Roman"/>
          <w:b/>
          <w:bCs/>
        </w:rPr>
        <w:t>Introduction</w:t>
      </w:r>
    </w:p>
    <w:p w14:paraId="4EBCB38A" w14:textId="77777777" w:rsidR="0018512E" w:rsidRDefault="00000000">
      <w:pPr>
        <w:pBdr>
          <w:top w:val="none" w:sz="4" w:space="0" w:color="000000"/>
          <w:left w:val="none" w:sz="4" w:space="0" w:color="000000"/>
          <w:bottom w:val="none" w:sz="4" w:space="0" w:color="000000"/>
          <w:right w:val="none" w:sz="4" w:space="0" w:color="000000"/>
        </w:pBdr>
        <w:shd w:val="clear" w:color="FFFFFF" w:fill="FFFFFF"/>
        <w:rPr>
          <w:rFonts w:ascii="Times New Roman" w:hAnsi="Times New Roman" w:cs="Times New Roman"/>
        </w:rPr>
      </w:pPr>
      <w:r>
        <w:rPr>
          <w:rFonts w:ascii="Times New Roman" w:eastAsia="Times New Roman" w:hAnsi="Times New Roman" w:cs="Times New Roman"/>
          <w:color w:val="1F2328"/>
        </w:rPr>
        <w:t xml:space="preserve">Urban Heat Island (UHI) leads to increased vulnerability to human health issues like heat strokes, exhaustion, suicidal </w:t>
      </w:r>
      <w:proofErr w:type="spellStart"/>
      <w:r>
        <w:rPr>
          <w:rFonts w:ascii="Times New Roman" w:eastAsia="Times New Roman" w:hAnsi="Times New Roman" w:cs="Times New Roman"/>
          <w:color w:val="1F2328"/>
        </w:rPr>
        <w:t>tendancies</w:t>
      </w:r>
      <w:proofErr w:type="spellEnd"/>
      <w:r>
        <w:rPr>
          <w:rFonts w:ascii="Times New Roman" w:eastAsia="Times New Roman" w:hAnsi="Times New Roman" w:cs="Times New Roman"/>
          <w:color w:val="1F2328"/>
        </w:rPr>
        <w:t xml:space="preserve">. It is also impacting air quality due to more </w:t>
      </w:r>
      <w:proofErr w:type="gramStart"/>
      <w:r>
        <w:rPr>
          <w:rFonts w:ascii="Times New Roman" w:eastAsia="Times New Roman" w:hAnsi="Times New Roman" w:cs="Times New Roman"/>
          <w:color w:val="1F2328"/>
        </w:rPr>
        <w:t>amount</w:t>
      </w:r>
      <w:proofErr w:type="gramEnd"/>
      <w:r>
        <w:rPr>
          <w:rFonts w:ascii="Times New Roman" w:eastAsia="Times New Roman" w:hAnsi="Times New Roman" w:cs="Times New Roman"/>
          <w:color w:val="1F2328"/>
        </w:rPr>
        <w:t xml:space="preserve"> of pollutants released in air and poor scattering of these pollutants. Water quality also gets impacted due to increase in water </w:t>
      </w:r>
      <w:proofErr w:type="spellStart"/>
      <w:r>
        <w:rPr>
          <w:rFonts w:ascii="Times New Roman" w:eastAsia="Times New Roman" w:hAnsi="Times New Roman" w:cs="Times New Roman"/>
          <w:color w:val="1F2328"/>
        </w:rPr>
        <w:t>tempaerature</w:t>
      </w:r>
      <w:proofErr w:type="spellEnd"/>
      <w:r>
        <w:rPr>
          <w:rFonts w:ascii="Times New Roman" w:eastAsia="Times New Roman" w:hAnsi="Times New Roman" w:cs="Times New Roman"/>
          <w:color w:val="1F2328"/>
        </w:rPr>
        <w:t xml:space="preserve"> affecting native aquatic life.</w:t>
      </w:r>
      <w:hyperlink w:anchor="UHInationalGeographic2" w:tooltip="#UHInationalGeographic2" w:history="1">
        <w:r>
          <w:rPr>
            <w:rStyle w:val="Hyperlink"/>
            <w:rFonts w:ascii="Times New Roman" w:eastAsia="Times New Roman" w:hAnsi="Times New Roman" w:cs="Times New Roman"/>
          </w:rPr>
          <w:t>[3]</w:t>
        </w:r>
      </w:hyperlink>
    </w:p>
    <w:p w14:paraId="38409557" w14:textId="77777777" w:rsidR="0018512E" w:rsidRDefault="00000000">
      <w:pPr>
        <w:pBdr>
          <w:top w:val="none" w:sz="4" w:space="0" w:color="000000"/>
          <w:left w:val="none" w:sz="4" w:space="0" w:color="000000"/>
          <w:bottom w:val="none" w:sz="4" w:space="0" w:color="000000"/>
          <w:right w:val="none" w:sz="4" w:space="0" w:color="000000"/>
        </w:pBdr>
        <w:shd w:val="clear" w:color="FFFFFF" w:fill="FFFFFF"/>
        <w:rPr>
          <w:rFonts w:ascii="Times New Roman" w:hAnsi="Times New Roman" w:cs="Times New Roman"/>
        </w:rPr>
      </w:pPr>
      <w:r>
        <w:rPr>
          <w:rFonts w:ascii="Times New Roman" w:eastAsia="Times New Roman" w:hAnsi="Times New Roman" w:cs="Times New Roman"/>
          <w:color w:val="1F2328"/>
        </w:rPr>
        <w:t xml:space="preserve">Urban areas are densely populated with more people. Closely constructed building and skyscrapers mean a lot of waste energy is emitted and </w:t>
      </w:r>
      <w:proofErr w:type="spellStart"/>
      <w:r>
        <w:rPr>
          <w:rFonts w:ascii="Times New Roman" w:eastAsia="Times New Roman" w:hAnsi="Times New Roman" w:cs="Times New Roman"/>
          <w:color w:val="1F2328"/>
        </w:rPr>
        <w:t>can not</w:t>
      </w:r>
      <w:proofErr w:type="spellEnd"/>
      <w:r>
        <w:rPr>
          <w:rFonts w:ascii="Times New Roman" w:eastAsia="Times New Roman" w:hAnsi="Times New Roman" w:cs="Times New Roman"/>
          <w:color w:val="1F2328"/>
        </w:rPr>
        <w:t xml:space="preserve"> escape the area. Increase in temperature also causes increase in energy consumption thereby increasing greenhouse emissions for the city dwellers. </w:t>
      </w:r>
      <w:hyperlink w:anchor="ScienceDirect2" w:tooltip="#ScienceDirect2" w:history="1">
        <w:r>
          <w:rPr>
            <w:rStyle w:val="Hyperlink"/>
            <w:rFonts w:ascii="Times New Roman" w:eastAsia="Times New Roman" w:hAnsi="Times New Roman" w:cs="Times New Roman"/>
          </w:rPr>
          <w:t>[2]</w:t>
        </w:r>
      </w:hyperlink>
      <w:r>
        <w:rPr>
          <w:rFonts w:ascii="Times New Roman" w:eastAsia="Times New Roman" w:hAnsi="Times New Roman" w:cs="Times New Roman"/>
          <w:color w:val="1F2328"/>
        </w:rPr>
        <w:t>. According to David L. Chandler, Urban heat island effects also depend on a city’s street and building layout Some cities, such as New York and Chicago, are laid out on a precise grid, like the atoms in a crystal, while others such as Boston or London are arranged more chaotically, like the disordered atoms in a liquid or glass. The researchers found that the “crystalline” cities had a far greater buildup of heat compared to their surroundings than did the “glass-like” ones.</w:t>
      </w:r>
      <w:hyperlink w:anchor="DavidLChandler4" w:tooltip="#DavidLChandler4" w:history="1">
        <w:r>
          <w:rPr>
            <w:rStyle w:val="Hyperlink"/>
            <w:rFonts w:ascii="Times New Roman" w:eastAsia="Times New Roman" w:hAnsi="Times New Roman" w:cs="Times New Roman"/>
          </w:rPr>
          <w:t>[4]</w:t>
        </w:r>
      </w:hyperlink>
      <w:r>
        <w:rPr>
          <w:rFonts w:ascii="Times New Roman" w:eastAsia="Times New Roman" w:hAnsi="Times New Roman" w:cs="Times New Roman"/>
          <w:color w:val="1F2328"/>
        </w:rPr>
        <w:t xml:space="preserve"> It is found that UHI is positively correlated with city area. Building materials which absorb and radiate heat back into the air gets trapped in the nearby vicinity in the area densely crowded with buildings instead of spreading out evenly</w:t>
      </w:r>
      <w:hyperlink w:anchor="CityModule5" w:tooltip="#CityModule5" w:history="1">
        <w:r>
          <w:rPr>
            <w:rStyle w:val="Hyperlink"/>
            <w:rFonts w:ascii="Times New Roman" w:eastAsia="Times New Roman" w:hAnsi="Times New Roman" w:cs="Times New Roman"/>
          </w:rPr>
          <w:t>[5]</w:t>
        </w:r>
      </w:hyperlink>
      <w:r>
        <w:rPr>
          <w:rFonts w:ascii="Times New Roman" w:eastAsia="Times New Roman" w:hAnsi="Times New Roman" w:cs="Times New Roman"/>
          <w:color w:val="1F2328"/>
        </w:rPr>
        <w:t>. Hence effect of heights of skyscrapers also needs to be studied apart from the area of city. This can help in planning for urban area expansions or in new urban area developments</w:t>
      </w:r>
    </w:p>
    <w:p w14:paraId="20AE0D23" w14:textId="77777777" w:rsidR="0018512E" w:rsidRDefault="00000000">
      <w:pPr>
        <w:pBdr>
          <w:top w:val="none" w:sz="4" w:space="0" w:color="000000"/>
          <w:left w:val="none" w:sz="4" w:space="0" w:color="000000"/>
          <w:bottom w:val="none" w:sz="4" w:space="0" w:color="000000"/>
          <w:right w:val="none" w:sz="4" w:space="0" w:color="000000"/>
        </w:pBdr>
        <w:shd w:val="clear" w:color="FFFFFF" w:fill="FFFFFF"/>
        <w:rPr>
          <w:rFonts w:ascii="Times New Roman" w:hAnsi="Times New Roman" w:cs="Times New Roman"/>
        </w:rPr>
      </w:pPr>
      <w:r>
        <w:rPr>
          <w:rFonts w:ascii="Times New Roman" w:eastAsia="Times New Roman" w:hAnsi="Times New Roman" w:cs="Times New Roman"/>
          <w:color w:val="1F2328"/>
        </w:rPr>
        <w:t xml:space="preserve">According to Nyuk Hien Wong, Chun Liang Tan, Dionysia Denia </w:t>
      </w:r>
      <w:proofErr w:type="spellStart"/>
      <w:r>
        <w:rPr>
          <w:rFonts w:ascii="Times New Roman" w:eastAsia="Times New Roman" w:hAnsi="Times New Roman" w:cs="Times New Roman"/>
          <w:color w:val="1F2328"/>
        </w:rPr>
        <w:t>Kolokotsa</w:t>
      </w:r>
      <w:proofErr w:type="spellEnd"/>
      <w:r>
        <w:rPr>
          <w:rFonts w:ascii="Times New Roman" w:eastAsia="Times New Roman" w:hAnsi="Times New Roman" w:cs="Times New Roman"/>
          <w:color w:val="1F2328"/>
        </w:rPr>
        <w:t xml:space="preserve"> &amp; Hideki </w:t>
      </w:r>
      <w:proofErr w:type="spellStart"/>
      <w:r>
        <w:rPr>
          <w:rFonts w:ascii="Times New Roman" w:eastAsia="Times New Roman" w:hAnsi="Times New Roman" w:cs="Times New Roman"/>
          <w:color w:val="1F2328"/>
        </w:rPr>
        <w:t>Takebayashi</w:t>
      </w:r>
      <w:proofErr w:type="spellEnd"/>
      <w:r>
        <w:rPr>
          <w:rFonts w:ascii="Times New Roman" w:eastAsia="Times New Roman" w:hAnsi="Times New Roman" w:cs="Times New Roman"/>
          <w:color w:val="1F2328"/>
        </w:rPr>
        <w:t xml:space="preserve"> </w:t>
      </w:r>
      <w:hyperlink w:anchor="NyukHienWong" w:tooltip="#NyukHienWong" w:history="1">
        <w:r>
          <w:rPr>
            <w:rStyle w:val="Hyperlink"/>
            <w:rFonts w:ascii="Times New Roman" w:eastAsia="Times New Roman" w:hAnsi="Times New Roman" w:cs="Times New Roman"/>
          </w:rPr>
          <w:t>[6]</w:t>
        </w:r>
      </w:hyperlink>
      <w:r>
        <w:rPr>
          <w:rFonts w:ascii="Times New Roman" w:eastAsia="Times New Roman" w:hAnsi="Times New Roman" w:cs="Times New Roman"/>
          <w:color w:val="1F2328"/>
        </w:rPr>
        <w:t xml:space="preserve">, Green infrastructure acts to cool the urban environment through shade provision and evapotranspiration. Typically, greenery on the ground reduces peak surface temperature by 2–9 °C, while green roofs and green walls reduce surface temperature by ~17 °C, also providing added thermal insulation for the building envelope. However, the cooling potential varies markedly, depending on the scale of interest (city or building level), greenery extent (park shape and size), plant selection and plant </w:t>
      </w:r>
      <w:proofErr w:type="gramStart"/>
      <w:r>
        <w:rPr>
          <w:rFonts w:ascii="Times New Roman" w:eastAsia="Times New Roman" w:hAnsi="Times New Roman" w:cs="Times New Roman"/>
          <w:color w:val="1F2328"/>
        </w:rPr>
        <w:t>placement .</w:t>
      </w:r>
      <w:proofErr w:type="gramEnd"/>
      <w:r>
        <w:rPr>
          <w:rFonts w:ascii="Times New Roman" w:eastAsia="Times New Roman" w:hAnsi="Times New Roman" w:cs="Times New Roman"/>
          <w:color w:val="1F2328"/>
        </w:rPr>
        <w:t xml:space="preserve"> This can be a tool for mitigating UHI</w:t>
      </w:r>
    </w:p>
    <w:p w14:paraId="503ACC15" w14:textId="77777777" w:rsidR="0018512E" w:rsidRDefault="00000000">
      <w:pPr>
        <w:pBdr>
          <w:top w:val="none" w:sz="4" w:space="0" w:color="000000"/>
          <w:left w:val="none" w:sz="4" w:space="0" w:color="000000"/>
          <w:bottom w:val="none" w:sz="4" w:space="0" w:color="000000"/>
          <w:right w:val="none" w:sz="4" w:space="0" w:color="000000"/>
        </w:pBdr>
        <w:shd w:val="clear" w:color="FFFFFF" w:fill="FFFFFF"/>
        <w:rPr>
          <w:rFonts w:ascii="Times New Roman" w:hAnsi="Times New Roman" w:cs="Times New Roman"/>
        </w:rPr>
      </w:pPr>
      <w:r>
        <w:rPr>
          <w:rFonts w:ascii="Times New Roman" w:eastAsia="Times New Roman" w:hAnsi="Times New Roman" w:cs="Times New Roman"/>
          <w:color w:val="1F2328"/>
        </w:rPr>
        <w:t xml:space="preserve">Climate change is impacting cities and their residents in many ways, from poor air quality to flooding, biodiversity loss and extreme heat. </w:t>
      </w:r>
      <w:proofErr w:type="spellStart"/>
      <w:r>
        <w:rPr>
          <w:rFonts w:ascii="Times New Roman" w:eastAsia="Times New Roman" w:hAnsi="Times New Roman" w:cs="Times New Roman"/>
          <w:color w:val="1F2328"/>
        </w:rPr>
        <w:t>Mackres</w:t>
      </w:r>
      <w:proofErr w:type="spellEnd"/>
      <w:r>
        <w:rPr>
          <w:rFonts w:ascii="Times New Roman" w:eastAsia="Times New Roman" w:hAnsi="Times New Roman" w:cs="Times New Roman"/>
          <w:color w:val="1F2328"/>
        </w:rPr>
        <w:t xml:space="preserve"> et al.</w:t>
      </w:r>
      <w:hyperlink w:anchor="MackresE7" w:tooltip="#MackresE7" w:history="1">
        <w:r>
          <w:rPr>
            <w:rStyle w:val="Hyperlink"/>
            <w:rFonts w:ascii="Times New Roman" w:eastAsia="Times New Roman" w:hAnsi="Times New Roman" w:cs="Times New Roman"/>
          </w:rPr>
          <w:t xml:space="preserve"> [7]</w:t>
        </w:r>
      </w:hyperlink>
      <w:r>
        <w:rPr>
          <w:rFonts w:ascii="Times New Roman" w:eastAsia="Times New Roman" w:hAnsi="Times New Roman" w:cs="Times New Roman"/>
          <w:color w:val="1F2328"/>
        </w:rPr>
        <w:t xml:space="preserve"> with the help of a dashboard provides insight into connection between climate change and urban life which will be useful for city designing in a more sustainable and nature-positive ways to mitigate climate change</w:t>
      </w:r>
    </w:p>
    <w:p w14:paraId="7AB42FB2" w14:textId="77777777" w:rsidR="0018512E" w:rsidRDefault="0018512E">
      <w:pPr>
        <w:rPr>
          <w:rFonts w:ascii="Times New Roman" w:hAnsi="Times New Roman"/>
          <w:b/>
          <w:bCs/>
        </w:rPr>
      </w:pPr>
    </w:p>
    <w:p w14:paraId="6D96B958" w14:textId="77777777" w:rsidR="0018512E" w:rsidRDefault="00000000">
      <w:pPr>
        <w:rPr>
          <w:rFonts w:ascii="Times New Roman" w:hAnsi="Times New Roman"/>
        </w:rPr>
      </w:pPr>
      <w:r>
        <w:rPr>
          <w:rFonts w:ascii="Times New Roman" w:hAnsi="Times New Roman"/>
          <w:b/>
          <w:bCs/>
        </w:rPr>
        <w:t xml:space="preserve">Objective – </w:t>
      </w:r>
      <w:r>
        <w:rPr>
          <w:rFonts w:ascii="Times New Roman" w:hAnsi="Times New Roman"/>
        </w:rPr>
        <w:t>To determine the impact of building heights, city area expressed as city 3D shape on urban heat island effect observed in cities along with the impact of other variables like vegetation, water surfaces in the proximities of various cities spread across in the world</w:t>
      </w:r>
    </w:p>
    <w:p w14:paraId="4A516492" w14:textId="77777777" w:rsidR="0018512E" w:rsidRDefault="00000000">
      <w:pPr>
        <w:rPr>
          <w:rFonts w:ascii="Times New Roman" w:hAnsi="Times New Roman"/>
          <w:bCs/>
        </w:rPr>
      </w:pPr>
      <w:r>
        <w:rPr>
          <w:rFonts w:ascii="Times New Roman" w:hAnsi="Times New Roman"/>
          <w:b/>
          <w:bCs/>
        </w:rPr>
        <w:t xml:space="preserve">Scope </w:t>
      </w:r>
      <w:r>
        <w:rPr>
          <w:rFonts w:ascii="Times New Roman" w:hAnsi="Times New Roman"/>
          <w:bCs/>
        </w:rPr>
        <w:t>There are various factors related to urbanization like building material building heights, industrial areas, city areas, NDVI, surface water which are responsible for urban heat island effect. The factors currently considered for this study are City shape which is based on building heights distribution, NDVI, surface water of around 6000 cities across the world</w:t>
      </w:r>
    </w:p>
    <w:p w14:paraId="2F8C1BC4" w14:textId="77777777" w:rsidR="0018512E" w:rsidRDefault="00000000">
      <w:pPr>
        <w:tabs>
          <w:tab w:val="left" w:pos="3370"/>
        </w:tabs>
        <w:ind w:firstLine="720"/>
        <w:rPr>
          <w:rFonts w:ascii="Times New Roman" w:hAnsi="Times New Roman"/>
          <w:bCs/>
        </w:rPr>
      </w:pPr>
      <w:r>
        <w:rPr>
          <w:rFonts w:ascii="Times New Roman" w:hAnsi="Times New Roman"/>
          <w:bCs/>
        </w:rPr>
        <w:t xml:space="preserve">List of cities excluded in this study are </w:t>
      </w:r>
      <w:r>
        <w:rPr>
          <w:rFonts w:ascii="Times New Roman" w:hAnsi="Times New Roman"/>
        </w:rPr>
        <w:t>[ ‘Bathurst1', 'Bathurst2', '</w:t>
      </w:r>
      <w:proofErr w:type="spellStart"/>
      <w:r>
        <w:rPr>
          <w:rFonts w:ascii="Times New Roman" w:hAnsi="Times New Roman"/>
        </w:rPr>
        <w:t>DamanhÌÈr</w:t>
      </w:r>
      <w:proofErr w:type="spellEnd"/>
      <w:r>
        <w:rPr>
          <w:rFonts w:ascii="Times New Roman" w:hAnsi="Times New Roman"/>
        </w:rPr>
        <w:t>', '</w:t>
      </w:r>
      <w:proofErr w:type="spellStart"/>
      <w:r>
        <w:rPr>
          <w:rFonts w:ascii="Times New Roman" w:hAnsi="Times New Roman"/>
        </w:rPr>
        <w:t>DÌùsseldorf</w:t>
      </w:r>
      <w:proofErr w:type="spellEnd"/>
      <w:r>
        <w:rPr>
          <w:rFonts w:ascii="Times New Roman" w:hAnsi="Times New Roman"/>
        </w:rPr>
        <w:t>', '</w:t>
      </w:r>
      <w:proofErr w:type="spellStart"/>
      <w:r>
        <w:rPr>
          <w:rFonts w:ascii="Times New Roman" w:hAnsi="Times New Roman"/>
        </w:rPr>
        <w:t>JaÌ©n</w:t>
      </w:r>
      <w:proofErr w:type="spellEnd"/>
      <w:proofErr w:type="gramStart"/>
      <w:r>
        <w:rPr>
          <w:rFonts w:ascii="Times New Roman" w:hAnsi="Times New Roman"/>
        </w:rPr>
        <w:t>',  '</w:t>
      </w:r>
      <w:proofErr w:type="spellStart"/>
      <w:proofErr w:type="gramEnd"/>
      <w:r>
        <w:rPr>
          <w:rFonts w:ascii="Times New Roman" w:hAnsi="Times New Roman"/>
        </w:rPr>
        <w:t>LÌùderitz</w:t>
      </w:r>
      <w:proofErr w:type="spellEnd"/>
      <w:r>
        <w:rPr>
          <w:rFonts w:ascii="Times New Roman" w:hAnsi="Times New Roman"/>
        </w:rPr>
        <w:t>', '</w:t>
      </w:r>
      <w:proofErr w:type="spellStart"/>
      <w:r>
        <w:rPr>
          <w:rFonts w:ascii="Times New Roman" w:hAnsi="Times New Roman"/>
        </w:rPr>
        <w:t>MÌùnster</w:t>
      </w:r>
      <w:proofErr w:type="spellEnd"/>
      <w:r>
        <w:rPr>
          <w:rFonts w:ascii="Times New Roman" w:hAnsi="Times New Roman"/>
        </w:rPr>
        <w:t xml:space="preserve">', 'Cadiz1', 'Cadiz2', 'Newcastle', 'Ciudad </w:t>
      </w:r>
      <w:proofErr w:type="spellStart"/>
      <w:r>
        <w:rPr>
          <w:rFonts w:ascii="Times New Roman" w:hAnsi="Times New Roman"/>
        </w:rPr>
        <w:t>JuÌÁrez</w:t>
      </w:r>
      <w:proofErr w:type="spellEnd"/>
      <w:r>
        <w:rPr>
          <w:rFonts w:ascii="Times New Roman" w:hAnsi="Times New Roman"/>
        </w:rPr>
        <w:t>', '</w:t>
      </w:r>
      <w:proofErr w:type="spellStart"/>
      <w:r>
        <w:rPr>
          <w:rFonts w:ascii="Times New Roman" w:hAnsi="Times New Roman"/>
        </w:rPr>
        <w:t>OsnabrÌùck</w:t>
      </w:r>
      <w:proofErr w:type="spellEnd"/>
      <w:r>
        <w:rPr>
          <w:rFonts w:ascii="Times New Roman" w:hAnsi="Times New Roman"/>
        </w:rPr>
        <w:t>', '</w:t>
      </w:r>
      <w:proofErr w:type="spellStart"/>
      <w:r>
        <w:rPr>
          <w:rFonts w:ascii="Times New Roman" w:hAnsi="Times New Roman"/>
        </w:rPr>
        <w:t>PiraiÌ©vs</w:t>
      </w:r>
      <w:proofErr w:type="spellEnd"/>
      <w:r>
        <w:rPr>
          <w:rFonts w:ascii="Times New Roman" w:hAnsi="Times New Roman"/>
        </w:rPr>
        <w:t xml:space="preserve">', 'Saint </w:t>
      </w:r>
      <w:proofErr w:type="spellStart"/>
      <w:r>
        <w:rPr>
          <w:rFonts w:ascii="Times New Roman" w:hAnsi="Times New Roman"/>
        </w:rPr>
        <w:t>George</w:t>
      </w:r>
      <w:r>
        <w:rPr>
          <w:rFonts w:ascii="Times New Roman" w:hAnsi="Times New Roman" w:cs="Times New Roman"/>
        </w:rPr>
        <w:t></w:t>
      </w:r>
      <w:r>
        <w:rPr>
          <w:rFonts w:ascii="Times New Roman" w:hAnsi="Times New Roman" w:cs="Calibri"/>
        </w:rPr>
        <w:t>Ûª</w:t>
      </w:r>
      <w:r>
        <w:rPr>
          <w:rFonts w:ascii="Times New Roman" w:hAnsi="Times New Roman"/>
        </w:rPr>
        <w:t>s</w:t>
      </w:r>
      <w:proofErr w:type="spellEnd"/>
      <w:r>
        <w:rPr>
          <w:rFonts w:ascii="Times New Roman" w:hAnsi="Times New Roman"/>
        </w:rPr>
        <w:t xml:space="preserve">', 'San </w:t>
      </w:r>
      <w:proofErr w:type="spellStart"/>
      <w:r>
        <w:rPr>
          <w:rFonts w:ascii="Times New Roman" w:hAnsi="Times New Roman"/>
        </w:rPr>
        <w:t>SebastiÌÁn</w:t>
      </w:r>
      <w:proofErr w:type="spellEnd"/>
      <w:r>
        <w:rPr>
          <w:rFonts w:ascii="Times New Roman" w:hAnsi="Times New Roman"/>
        </w:rPr>
        <w:t xml:space="preserve">', 'St. </w:t>
      </w:r>
      <w:proofErr w:type="spellStart"/>
      <w:r>
        <w:rPr>
          <w:rFonts w:ascii="Times New Roman" w:hAnsi="Times New Roman"/>
        </w:rPr>
        <w:t>John</w:t>
      </w:r>
      <w:r>
        <w:rPr>
          <w:rFonts w:ascii="Times New Roman" w:hAnsi="Times New Roman" w:cs="Times New Roman"/>
        </w:rPr>
        <w:t></w:t>
      </w:r>
      <w:r>
        <w:rPr>
          <w:rFonts w:ascii="Times New Roman" w:hAnsi="Times New Roman" w:cs="Calibri"/>
        </w:rPr>
        <w:t>Ûª</w:t>
      </w:r>
      <w:r>
        <w:rPr>
          <w:rFonts w:ascii="Times New Roman" w:hAnsi="Times New Roman"/>
        </w:rPr>
        <w:t>s</w:t>
      </w:r>
      <w:proofErr w:type="spellEnd"/>
      <w:r>
        <w:rPr>
          <w:rFonts w:ascii="Times New Roman" w:hAnsi="Times New Roman"/>
        </w:rPr>
        <w:t>', '</w:t>
      </w:r>
      <w:proofErr w:type="spellStart"/>
      <w:r>
        <w:rPr>
          <w:rFonts w:ascii="Times New Roman" w:hAnsi="Times New Roman"/>
        </w:rPr>
        <w:t>Ypacarai|Ita</w:t>
      </w:r>
      <w:proofErr w:type="spellEnd"/>
      <w:r>
        <w:rPr>
          <w:rFonts w:ascii="Times New Roman" w:hAnsi="Times New Roman"/>
        </w:rPr>
        <w:t>']</w:t>
      </w:r>
    </w:p>
    <w:p w14:paraId="2D12092B" w14:textId="77777777" w:rsidR="0018512E" w:rsidRDefault="0018512E">
      <w:pPr>
        <w:rPr>
          <w:rFonts w:ascii="Times New Roman" w:hAnsi="Times New Roman"/>
          <w:bCs/>
        </w:rPr>
      </w:pPr>
    </w:p>
    <w:p w14:paraId="27F67DBB" w14:textId="77777777" w:rsidR="0018512E" w:rsidRDefault="00000000">
      <w:pPr>
        <w:rPr>
          <w:rFonts w:ascii="Times New Roman" w:hAnsi="Times New Roman"/>
          <w:b/>
          <w:bCs/>
        </w:rPr>
      </w:pPr>
      <w:r>
        <w:rPr>
          <w:rFonts w:ascii="Times New Roman" w:hAnsi="Times New Roman"/>
          <w:b/>
          <w:bCs/>
        </w:rPr>
        <w:t>Limitations</w:t>
      </w:r>
    </w:p>
    <w:p w14:paraId="364230DF" w14:textId="77777777" w:rsidR="0018512E" w:rsidRDefault="00000000">
      <w:pPr>
        <w:rPr>
          <w:rFonts w:ascii="Times New Roman" w:hAnsi="Times New Roman"/>
          <w:bCs/>
        </w:rPr>
      </w:pPr>
      <w:r>
        <w:rPr>
          <w:rFonts w:ascii="Times New Roman" w:hAnsi="Times New Roman"/>
          <w:bCs/>
        </w:rPr>
        <w:t xml:space="preserve">Due to cloud cover many of the observations showed up as NA. </w:t>
      </w:r>
    </w:p>
    <w:p w14:paraId="2459AEDC" w14:textId="77777777" w:rsidR="0018512E" w:rsidRDefault="00000000">
      <w:pPr>
        <w:rPr>
          <w:rFonts w:ascii="Times New Roman" w:hAnsi="Times New Roman"/>
          <w:bCs/>
        </w:rPr>
      </w:pPr>
      <w:r>
        <w:rPr>
          <w:rFonts w:ascii="Times New Roman" w:hAnsi="Times New Roman"/>
          <w:bCs/>
        </w:rPr>
        <w:lastRenderedPageBreak/>
        <w:t xml:space="preserve">The resolution of UHI, NDVI, surface water was not as high as that of building data.  </w:t>
      </w:r>
    </w:p>
    <w:p w14:paraId="1F95EB37" w14:textId="77777777" w:rsidR="0018512E" w:rsidRDefault="00000000">
      <w:pPr>
        <w:rPr>
          <w:rFonts w:ascii="Times New Roman" w:hAnsi="Times New Roman"/>
          <w:bCs/>
        </w:rPr>
      </w:pPr>
      <w:r>
        <w:rPr>
          <w:rFonts w:ascii="Times New Roman" w:hAnsi="Times New Roman"/>
          <w:bCs/>
        </w:rPr>
        <w:t>The latest data available for buildings was that of 2018.</w:t>
      </w:r>
    </w:p>
    <w:p w14:paraId="556D66C9" w14:textId="77777777" w:rsidR="0018512E" w:rsidRDefault="00000000">
      <w:pPr>
        <w:rPr>
          <w:rFonts w:ascii="Times New Roman" w:hAnsi="Times New Roman"/>
          <w:b/>
          <w:bCs/>
        </w:rPr>
      </w:pPr>
      <w:r>
        <w:rPr>
          <w:rFonts w:ascii="Times New Roman" w:hAnsi="Times New Roman"/>
          <w:b/>
          <w:bCs/>
        </w:rPr>
        <w:t>Material and Method</w:t>
      </w:r>
    </w:p>
    <w:p w14:paraId="610D03A3" w14:textId="77777777" w:rsidR="0018512E" w:rsidRDefault="00000000">
      <w:pPr>
        <w:ind w:firstLine="720"/>
        <w:rPr>
          <w:rFonts w:ascii="Times New Roman" w:hAnsi="Times New Roman"/>
          <w:b/>
          <w:bCs/>
        </w:rPr>
      </w:pPr>
      <w:r>
        <w:rPr>
          <w:rFonts w:ascii="Times New Roman" w:hAnsi="Times New Roman"/>
          <w:b/>
          <w:bCs/>
        </w:rPr>
        <w:t>Raw Dataset Description:</w:t>
      </w:r>
    </w:p>
    <w:p w14:paraId="4B515D28" w14:textId="77777777" w:rsidR="0018512E" w:rsidRDefault="00000000">
      <w:pPr>
        <w:ind w:firstLine="720"/>
        <w:rPr>
          <w:rFonts w:ascii="Times New Roman" w:hAnsi="Times New Roman"/>
        </w:rPr>
      </w:pPr>
      <w:r>
        <w:rPr>
          <w:rFonts w:ascii="Times New Roman" w:hAnsi="Times New Roman"/>
          <w:b/>
        </w:rPr>
        <w:t>Building Height data</w:t>
      </w:r>
      <w:r>
        <w:rPr>
          <w:rFonts w:ascii="Times New Roman" w:hAnsi="Times New Roman"/>
        </w:rPr>
        <w:t xml:space="preserve"> – For determining city shape, dataset was downloaded from the website </w:t>
      </w:r>
      <w:hyperlink w:anchor="GHSL" w:tooltip="#GHSL" w:history="1">
        <w:r>
          <w:rPr>
            <w:rStyle w:val="Hyperlink"/>
            <w:rFonts w:ascii="Times New Roman" w:hAnsi="Times New Roman"/>
          </w:rPr>
          <w:t>[13]</w:t>
        </w:r>
      </w:hyperlink>
      <w:r>
        <w:rPr>
          <w:rFonts w:ascii="Times New Roman" w:hAnsi="Times New Roman"/>
        </w:rPr>
        <w:t xml:space="preserve">. This data was available for year 2018 so all the rest of the variable data was downloaded for year 2018 whereas Shape file data was downloaded from World Urban Areas website </w:t>
      </w:r>
      <w:hyperlink w:anchor="WorlsUrbanAreas14" w:tooltip="#WorlsUrbanAreas14" w:history="1">
        <w:r>
          <w:rPr>
            <w:rStyle w:val="Hyperlink"/>
            <w:rFonts w:ascii="Times New Roman" w:hAnsi="Times New Roman"/>
          </w:rPr>
          <w:t>[14]</w:t>
        </w:r>
      </w:hyperlink>
    </w:p>
    <w:p w14:paraId="0B6F9250" w14:textId="77777777" w:rsidR="0018512E" w:rsidRDefault="00000000">
      <w:pPr>
        <w:keepNext/>
        <w:ind w:firstLine="720"/>
      </w:pPr>
      <w:r>
        <w:rPr>
          <w:rFonts w:ascii="Times New Roman" w:hAnsi="Times New Roman"/>
          <w:noProof/>
        </w:rPr>
        <mc:AlternateContent>
          <mc:Choice Requires="wpg">
            <w:drawing>
              <wp:inline distT="0" distB="0" distL="0" distR="0" wp14:anchorId="2267C021" wp14:editId="01426578">
                <wp:extent cx="4230075" cy="203400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30874" name=""/>
                        <pic:cNvPicPr>
                          <a:picLocks noChangeAspect="1"/>
                        </pic:cNvPicPr>
                      </pic:nvPicPr>
                      <pic:blipFill>
                        <a:blip r:embed="rId6"/>
                        <a:stretch/>
                      </pic:blipFill>
                      <pic:spPr bwMode="auto">
                        <a:xfrm>
                          <a:off x="0" y="0"/>
                          <a:ext cx="4230074" cy="2034008"/>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333.08pt;height:160.16pt;mso-wrap-distance-left:0.00pt;mso-wrap-distance-top:0.00pt;mso-wrap-distance-right:0.00pt;mso-wrap-distance-bottom:0.00pt;z-index:1;" stroked="false">
                <v:imagedata r:id="rId8" o:title=""/>
                <o:lock v:ext="edit" rotation="t"/>
              </v:shape>
            </w:pict>
          </mc:Fallback>
        </mc:AlternateContent>
      </w:r>
    </w:p>
    <w:p w14:paraId="524CC52D" w14:textId="77777777" w:rsidR="0018512E" w:rsidRDefault="00000000">
      <w:pPr>
        <w:pStyle w:val="Caption"/>
        <w:rPr>
          <w:b/>
          <w:bCs/>
          <w:i w:val="0"/>
          <w:iCs w:val="0"/>
          <w:color w:val="000000" w:themeColor="text1"/>
          <w:sz w:val="22"/>
          <w:szCs w:val="22"/>
        </w:rPr>
      </w:pPr>
      <w:r>
        <w:rPr>
          <w:b/>
          <w:bCs/>
          <w:i w:val="0"/>
          <w:iCs w:val="0"/>
          <w:color w:val="000000" w:themeColor="text1"/>
          <w:sz w:val="22"/>
          <w:szCs w:val="22"/>
        </w:rPr>
        <w:t xml:space="preserve">Figure </w:t>
      </w:r>
      <w:r>
        <w:rPr>
          <w:b/>
          <w:bCs/>
          <w:i w:val="0"/>
          <w:iCs w:val="0"/>
          <w:color w:val="000000" w:themeColor="text1"/>
          <w:sz w:val="22"/>
          <w:szCs w:val="22"/>
        </w:rPr>
        <w:fldChar w:fldCharType="begin"/>
      </w:r>
      <w:r>
        <w:rPr>
          <w:b/>
          <w:bCs/>
          <w:i w:val="0"/>
          <w:iCs w:val="0"/>
          <w:color w:val="000000" w:themeColor="text1"/>
          <w:sz w:val="22"/>
          <w:szCs w:val="22"/>
        </w:rPr>
        <w:instrText xml:space="preserve"> SEQ Figure \* ARABIC </w:instrText>
      </w:r>
      <w:r>
        <w:rPr>
          <w:b/>
          <w:bCs/>
          <w:i w:val="0"/>
          <w:iCs w:val="0"/>
          <w:color w:val="000000" w:themeColor="text1"/>
          <w:sz w:val="22"/>
          <w:szCs w:val="22"/>
        </w:rPr>
        <w:fldChar w:fldCharType="separate"/>
      </w:r>
      <w:r>
        <w:rPr>
          <w:b/>
          <w:bCs/>
          <w:i w:val="0"/>
          <w:iCs w:val="0"/>
          <w:color w:val="000000" w:themeColor="text1"/>
          <w:sz w:val="22"/>
          <w:szCs w:val="22"/>
        </w:rPr>
        <w:t>1</w:t>
      </w:r>
      <w:r>
        <w:rPr>
          <w:b/>
          <w:bCs/>
          <w:i w:val="0"/>
          <w:iCs w:val="0"/>
          <w:color w:val="000000" w:themeColor="text1"/>
          <w:sz w:val="22"/>
          <w:szCs w:val="22"/>
        </w:rPr>
        <w:fldChar w:fldCharType="end"/>
      </w:r>
      <w:r>
        <w:rPr>
          <w:b/>
          <w:bCs/>
          <w:i w:val="0"/>
          <w:iCs w:val="0"/>
          <w:color w:val="000000" w:themeColor="text1"/>
          <w:sz w:val="22"/>
          <w:szCs w:val="22"/>
        </w:rPr>
        <w:t xml:space="preserve"> City shapes - no significant skew (Diamond) shape, unimodal right </w:t>
      </w:r>
      <w:proofErr w:type="gramStart"/>
      <w:r>
        <w:rPr>
          <w:b/>
          <w:bCs/>
          <w:i w:val="0"/>
          <w:iCs w:val="0"/>
          <w:color w:val="000000" w:themeColor="text1"/>
          <w:sz w:val="22"/>
          <w:szCs w:val="22"/>
        </w:rPr>
        <w:t>skew  (</w:t>
      </w:r>
      <w:proofErr w:type="gramEnd"/>
      <w:r>
        <w:rPr>
          <w:b/>
          <w:bCs/>
          <w:i w:val="0"/>
          <w:iCs w:val="0"/>
          <w:color w:val="000000" w:themeColor="text1"/>
          <w:sz w:val="22"/>
          <w:szCs w:val="22"/>
        </w:rPr>
        <w:t>Pyramid) shape, unimodal left skew (Inverse Pyramid) shape, Varying pattern(Hourglass)</w:t>
      </w:r>
    </w:p>
    <w:p w14:paraId="66353F70" w14:textId="77777777" w:rsidR="0018512E" w:rsidRDefault="00000000">
      <w:pPr>
        <w:ind w:firstLine="720"/>
        <w:rPr>
          <w:rFonts w:ascii="Times New Roman" w:hAnsi="Times New Roman"/>
        </w:rPr>
      </w:pPr>
      <w:r>
        <w:rPr>
          <w:rFonts w:ascii="Times New Roman" w:hAnsi="Times New Roman"/>
          <w:b/>
        </w:rPr>
        <w:t xml:space="preserve">Urban Heat Island effect data </w:t>
      </w:r>
      <w:r>
        <w:rPr>
          <w:rFonts w:ascii="Times New Roman" w:hAnsi="Times New Roman"/>
        </w:rPr>
        <w:t xml:space="preserve">- Urban Heat Island </w:t>
      </w:r>
      <w:proofErr w:type="gramStart"/>
      <w:r>
        <w:rPr>
          <w:rFonts w:ascii="Times New Roman" w:hAnsi="Times New Roman"/>
        </w:rPr>
        <w:t>effect(</w:t>
      </w:r>
      <w:proofErr w:type="gramEnd"/>
      <w:r>
        <w:rPr>
          <w:rFonts w:ascii="Times New Roman" w:hAnsi="Times New Roman"/>
        </w:rPr>
        <w:t xml:space="preserve">UHI) dataset is available at the website </w:t>
      </w:r>
      <w:hyperlink w:anchor="UrbanHeatIsland" w:tooltip="#UrbanHeatIsland" w:history="1">
        <w:r>
          <w:rPr>
            <w:rStyle w:val="Hyperlink"/>
            <w:rFonts w:ascii="Times New Roman" w:hAnsi="Times New Roman"/>
          </w:rPr>
          <w:t>[9</w:t>
        </w:r>
      </w:hyperlink>
      <w:r>
        <w:rPr>
          <w:rFonts w:ascii="Times New Roman" w:hAnsi="Times New Roman"/>
        </w:rPr>
        <w:t xml:space="preserve">] as </w:t>
      </w:r>
      <w:proofErr w:type="spellStart"/>
      <w:r>
        <w:rPr>
          <w:rFonts w:ascii="Times New Roman" w:hAnsi="Times New Roman"/>
        </w:rPr>
        <w:t>geoTiff</w:t>
      </w:r>
      <w:proofErr w:type="spellEnd"/>
      <w:r>
        <w:rPr>
          <w:rFonts w:ascii="Times New Roman" w:hAnsi="Times New Roman"/>
        </w:rPr>
        <w:t xml:space="preserve"> file. There are several different types of datasets of UHI available like summer, winter, annual, averaged for multiple year on the website. The dataset considered for this study is annual dataset for the year 2018. The resolution of file is 300m. This file has 2 bands ‘Daytime’ and ‘Nighttime’ for annual daytime average UHI value and annual nighttime average UHI value. Using this data, 3 mean values were derived per city viz. UHI daytime mean, UHI nighttime mean, UHI </w:t>
      </w:r>
      <w:proofErr w:type="spellStart"/>
      <w:r>
        <w:rPr>
          <w:rFonts w:ascii="Times New Roman" w:hAnsi="Times New Roman"/>
        </w:rPr>
        <w:t>daynight</w:t>
      </w:r>
      <w:proofErr w:type="spellEnd"/>
      <w:r>
        <w:rPr>
          <w:rFonts w:ascii="Times New Roman" w:hAnsi="Times New Roman"/>
        </w:rPr>
        <w:t xml:space="preserve"> time UHI mean which averages over 24-hour period of daytime and night time. The unit of measurement used for UHI is (Degree C</w:t>
      </w:r>
      <w:proofErr w:type="gramStart"/>
      <w:r>
        <w:rPr>
          <w:rFonts w:ascii="Times New Roman" w:hAnsi="Times New Roman"/>
        </w:rPr>
        <w:t>) .</w:t>
      </w:r>
      <w:proofErr w:type="gramEnd"/>
      <w:r>
        <w:rPr>
          <w:rFonts w:ascii="Times New Roman" w:hAnsi="Times New Roman"/>
        </w:rPr>
        <w:t xml:space="preserve"> </w:t>
      </w:r>
    </w:p>
    <w:p w14:paraId="23CFA1B4" w14:textId="77777777" w:rsidR="0018512E" w:rsidRDefault="00000000">
      <w:pPr>
        <w:ind w:firstLine="720"/>
        <w:rPr>
          <w:rFonts w:ascii="Times New Roman" w:hAnsi="Times New Roman"/>
        </w:rPr>
      </w:pPr>
      <w:r>
        <w:rPr>
          <w:rFonts w:ascii="Times New Roman" w:hAnsi="Times New Roman"/>
        </w:rPr>
        <w:t>Out of 6000 records of cities, 3837 cities have non zero UHI value.</w:t>
      </w:r>
    </w:p>
    <w:p w14:paraId="6F7B2D16" w14:textId="77777777" w:rsidR="0018512E" w:rsidRDefault="00000000">
      <w:pPr>
        <w:ind w:firstLine="720"/>
        <w:rPr>
          <w:rFonts w:ascii="Times New Roman" w:hAnsi="Times New Roman"/>
        </w:rPr>
      </w:pPr>
      <w:r>
        <w:rPr>
          <w:rFonts w:ascii="Times New Roman" w:hAnsi="Times New Roman"/>
        </w:rPr>
        <w:t>The highest value of both day and night UHI out of these cities was found to be 6.77057165329402 (</w:t>
      </w:r>
      <w:r>
        <w:rPr>
          <w:rFonts w:ascii="Times New Roman" w:hAnsi="Times New Roman"/>
          <w:vertAlign w:val="superscript"/>
        </w:rPr>
        <w:t>o</w:t>
      </w:r>
      <w:r>
        <w:rPr>
          <w:rFonts w:ascii="Times New Roman" w:hAnsi="Times New Roman"/>
        </w:rPr>
        <w:t xml:space="preserve"> C) for </w:t>
      </w:r>
      <w:proofErr w:type="gramStart"/>
      <w:r>
        <w:rPr>
          <w:rFonts w:ascii="Times New Roman" w:hAnsi="Times New Roman"/>
        </w:rPr>
        <w:t>city ’</w:t>
      </w:r>
      <w:proofErr w:type="gramEnd"/>
      <w:r>
        <w:rPr>
          <w:rFonts w:ascii="Times New Roman" w:hAnsi="Times New Roman"/>
        </w:rPr>
        <w:t xml:space="preserve"> Pontianak’ whereas lowest value for same was observed for city Aden with value -6.4956758212178 (</w:t>
      </w:r>
      <w:r>
        <w:rPr>
          <w:rFonts w:ascii="Times New Roman" w:hAnsi="Times New Roman"/>
          <w:vertAlign w:val="superscript"/>
        </w:rPr>
        <w:t>o</w:t>
      </w:r>
      <w:r>
        <w:rPr>
          <w:rFonts w:ascii="Times New Roman" w:hAnsi="Times New Roman"/>
        </w:rPr>
        <w:t xml:space="preserve"> C)</w:t>
      </w:r>
    </w:p>
    <w:p w14:paraId="637D95C2" w14:textId="77777777" w:rsidR="0018512E" w:rsidRDefault="00000000">
      <w:pPr>
        <w:ind w:firstLine="720"/>
        <w:rPr>
          <w:rFonts w:ascii="Times New Roman" w:hAnsi="Times New Roman"/>
        </w:rPr>
      </w:pPr>
      <w:r>
        <w:rPr>
          <w:rFonts w:ascii="Times New Roman" w:hAnsi="Times New Roman"/>
        </w:rPr>
        <w:t>The highest value of day UHI was found to be 5.83911699001886 (</w:t>
      </w:r>
      <w:r>
        <w:rPr>
          <w:rFonts w:ascii="Times New Roman" w:hAnsi="Times New Roman"/>
          <w:vertAlign w:val="superscript"/>
        </w:rPr>
        <w:t>o</w:t>
      </w:r>
      <w:r>
        <w:rPr>
          <w:rFonts w:ascii="Times New Roman" w:hAnsi="Times New Roman"/>
        </w:rPr>
        <w:t xml:space="preserve"> C</w:t>
      </w:r>
      <w:proofErr w:type="gramStart"/>
      <w:r>
        <w:rPr>
          <w:rFonts w:ascii="Times New Roman" w:hAnsi="Times New Roman"/>
        </w:rPr>
        <w:t>)  for</w:t>
      </w:r>
      <w:proofErr w:type="gramEnd"/>
      <w:r>
        <w:rPr>
          <w:rFonts w:ascii="Times New Roman" w:hAnsi="Times New Roman"/>
        </w:rPr>
        <w:t xml:space="preserve"> city ’ Pontianak’ whereas lowest value for same was observed for city Aden with value -6.77188387224751 (</w:t>
      </w:r>
      <w:r>
        <w:rPr>
          <w:rFonts w:ascii="Times New Roman" w:hAnsi="Times New Roman"/>
          <w:vertAlign w:val="superscript"/>
        </w:rPr>
        <w:t>o</w:t>
      </w:r>
      <w:r>
        <w:rPr>
          <w:rFonts w:ascii="Times New Roman" w:hAnsi="Times New Roman"/>
        </w:rPr>
        <w:t xml:space="preserve"> C)</w:t>
      </w:r>
    </w:p>
    <w:p w14:paraId="63E71B8D" w14:textId="77777777" w:rsidR="0018512E" w:rsidRDefault="00000000">
      <w:pPr>
        <w:ind w:firstLine="720"/>
        <w:rPr>
          <w:rFonts w:ascii="Times New Roman" w:hAnsi="Times New Roman"/>
        </w:rPr>
      </w:pPr>
      <w:r>
        <w:rPr>
          <w:rFonts w:ascii="Times New Roman" w:hAnsi="Times New Roman"/>
        </w:rPr>
        <w:t>The highest value of night UHI was found to be 3.75197793743963 (</w:t>
      </w:r>
      <w:r>
        <w:rPr>
          <w:rFonts w:ascii="Times New Roman" w:hAnsi="Times New Roman"/>
          <w:vertAlign w:val="superscript"/>
        </w:rPr>
        <w:t>o</w:t>
      </w:r>
      <w:r>
        <w:rPr>
          <w:rFonts w:ascii="Times New Roman" w:hAnsi="Times New Roman"/>
        </w:rPr>
        <w:t xml:space="preserve"> C) for </w:t>
      </w:r>
      <w:proofErr w:type="gramStart"/>
      <w:r>
        <w:rPr>
          <w:rFonts w:ascii="Times New Roman" w:hAnsi="Times New Roman"/>
        </w:rPr>
        <w:t>city ’</w:t>
      </w:r>
      <w:proofErr w:type="gramEnd"/>
      <w:r>
        <w:rPr>
          <w:rFonts w:ascii="Times New Roman" w:hAnsi="Times New Roman"/>
        </w:rPr>
        <w:t xml:space="preserve"> Tehran’ whereas lowest value for same was observed for city Nagaoka with value -2.5011636231867 (</w:t>
      </w:r>
      <w:r>
        <w:rPr>
          <w:rFonts w:ascii="Times New Roman" w:hAnsi="Times New Roman"/>
          <w:vertAlign w:val="superscript"/>
        </w:rPr>
        <w:t>o</w:t>
      </w:r>
      <w:r>
        <w:rPr>
          <w:rFonts w:ascii="Times New Roman" w:hAnsi="Times New Roman"/>
        </w:rPr>
        <w:t xml:space="preserve"> C)</w:t>
      </w:r>
    </w:p>
    <w:p w14:paraId="3418D587" w14:textId="77777777" w:rsidR="0018512E" w:rsidRDefault="00000000">
      <w:pPr>
        <w:ind w:firstLine="720"/>
        <w:rPr>
          <w:rFonts w:ascii="Times New Roman" w:hAnsi="Times New Roman"/>
          <w:b/>
          <w:bCs/>
        </w:rPr>
      </w:pPr>
      <w:r>
        <w:rPr>
          <w:rFonts w:ascii="Times New Roman" w:hAnsi="Times New Roman"/>
          <w:b/>
          <w:bCs/>
        </w:rPr>
        <w:t xml:space="preserve">Raster map of city Aalborg for City height distribution </w:t>
      </w:r>
      <w:proofErr w:type="gramStart"/>
      <w:r>
        <w:rPr>
          <w:rFonts w:ascii="Times New Roman" w:hAnsi="Times New Roman"/>
          <w:b/>
          <w:bCs/>
        </w:rPr>
        <w:t>and  corresponding</w:t>
      </w:r>
      <w:proofErr w:type="gramEnd"/>
      <w:r>
        <w:rPr>
          <w:rFonts w:ascii="Times New Roman" w:hAnsi="Times New Roman"/>
          <w:b/>
          <w:bCs/>
        </w:rPr>
        <w:t xml:space="preserve"> Urban Heat Island effect, NDVI, surface water  (SRC caption to be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5"/>
        <w:gridCol w:w="2860"/>
        <w:gridCol w:w="2861"/>
      </w:tblGrid>
      <w:tr w:rsidR="0018512E" w14:paraId="3AB20A1B" w14:textId="77777777">
        <w:trPr>
          <w:trHeight w:val="1719"/>
        </w:trPr>
        <w:tc>
          <w:tcPr>
            <w:tcW w:w="3276" w:type="dxa"/>
          </w:tcPr>
          <w:p w14:paraId="37C465B3" w14:textId="77777777" w:rsidR="0018512E" w:rsidRDefault="00000000">
            <w:pPr>
              <w:rPr>
                <w:rFonts w:ascii="Times New Roman" w:hAnsi="Times New Roman"/>
              </w:rPr>
            </w:pPr>
            <w:r>
              <w:rPr>
                <w:rFonts w:ascii="Times New Roman" w:hAnsi="Times New Roman"/>
                <w:noProof/>
              </w:rPr>
              <w:lastRenderedPageBreak/>
              <mc:AlternateContent>
                <mc:Choice Requires="wpg">
                  <w:drawing>
                    <wp:inline distT="0" distB="0" distL="0" distR="0" wp14:anchorId="6B3B57E6" wp14:editId="5EA8124F">
                      <wp:extent cx="2132570" cy="128715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677" name=""/>
                              <pic:cNvPicPr>
                                <a:picLocks noChangeAspect="1"/>
                              </pic:cNvPicPr>
                            </pic:nvPicPr>
                            <pic:blipFill>
                              <a:blip r:embed="rId9"/>
                              <a:stretch/>
                            </pic:blipFill>
                            <pic:spPr bwMode="auto">
                              <a:xfrm>
                                <a:off x="0" y="0"/>
                                <a:ext cx="2132570" cy="1287158"/>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167.92pt;height:101.35pt;mso-wrap-distance-left:0.00pt;mso-wrap-distance-top:0.00pt;mso-wrap-distance-right:0.00pt;mso-wrap-distance-bottom:0.00pt;z-index:1;" stroked="false">
                      <v:imagedata r:id="rId10" o:title=""/>
                      <o:lock v:ext="edit" rotation="t"/>
                    </v:shape>
                  </w:pict>
                </mc:Fallback>
              </mc:AlternateContent>
            </w:r>
          </w:p>
        </w:tc>
        <w:tc>
          <w:tcPr>
            <w:tcW w:w="2846" w:type="dxa"/>
          </w:tcPr>
          <w:p w14:paraId="047E4CB6" w14:textId="77777777" w:rsidR="0018512E" w:rsidRDefault="00000000">
            <w:pPr>
              <w:rPr>
                <w:rFonts w:ascii="Times New Roman" w:hAnsi="Times New Roman"/>
              </w:rPr>
            </w:pPr>
            <w:r>
              <w:rPr>
                <w:noProof/>
              </w:rPr>
              <mc:AlternateContent>
                <mc:Choice Requires="wpg">
                  <w:drawing>
                    <wp:inline distT="0" distB="0" distL="0" distR="0" wp14:anchorId="70D33A89" wp14:editId="727991CD">
                      <wp:extent cx="1758063" cy="115686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23834" name=""/>
                              <pic:cNvPicPr>
                                <a:picLocks noChangeAspect="1"/>
                              </pic:cNvPicPr>
                            </pic:nvPicPr>
                            <pic:blipFill>
                              <a:blip r:embed="rId11"/>
                              <a:stretch/>
                            </pic:blipFill>
                            <pic:spPr bwMode="auto">
                              <a:xfrm>
                                <a:off x="0" y="0"/>
                                <a:ext cx="1758062" cy="1156863"/>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138.43pt;height:91.09pt;mso-wrap-distance-left:0.00pt;mso-wrap-distance-top:0.00pt;mso-wrap-distance-right:0.00pt;mso-wrap-distance-bottom:0.00pt;z-index:1;" stroked="false">
                      <v:imagedata r:id="rId12" o:title=""/>
                      <o:lock v:ext="edit" rotation="t"/>
                    </v:shape>
                  </w:pict>
                </mc:Fallback>
              </mc:AlternateContent>
            </w:r>
          </w:p>
          <w:p w14:paraId="7C519CEF" w14:textId="77777777" w:rsidR="0018512E" w:rsidRDefault="00000000">
            <w:pPr>
              <w:rPr>
                <w:rFonts w:ascii="Times New Roman" w:hAnsi="Times New Roman"/>
                <w:b/>
                <w:bCs/>
                <w:sz w:val="18"/>
                <w:szCs w:val="18"/>
              </w:rPr>
            </w:pPr>
            <w:r>
              <w:rPr>
                <w:rFonts w:ascii="Times New Roman" w:hAnsi="Times New Roman"/>
                <w:b/>
                <w:bCs/>
                <w:sz w:val="18"/>
                <w:szCs w:val="18"/>
              </w:rPr>
              <w:t xml:space="preserve">2. Surface water for Aalborg </w:t>
            </w:r>
            <w:hyperlink w:anchor="GlobalSurfaceWaterDataset" w:tooltip="#GlobalSurfaceWaterDataset" w:history="1">
              <w:r>
                <w:rPr>
                  <w:rStyle w:val="Hyperlink"/>
                  <w:rFonts w:ascii="Times New Roman" w:hAnsi="Times New Roman"/>
                  <w:b/>
                  <w:bCs/>
                  <w:sz w:val="18"/>
                  <w:szCs w:val="18"/>
                </w:rPr>
                <w:t>[12]</w:t>
              </w:r>
            </w:hyperlink>
          </w:p>
          <w:p w14:paraId="61FE6D37" w14:textId="77777777" w:rsidR="0018512E" w:rsidRDefault="0018512E">
            <w:pPr>
              <w:rPr>
                <w:rFonts w:ascii="Times New Roman" w:hAnsi="Times New Roman"/>
              </w:rPr>
            </w:pPr>
          </w:p>
        </w:tc>
        <w:tc>
          <w:tcPr>
            <w:tcW w:w="2894" w:type="dxa"/>
          </w:tcPr>
          <w:p w14:paraId="78B0C280" w14:textId="77777777" w:rsidR="0018512E" w:rsidRDefault="00000000">
            <w:pPr>
              <w:rPr>
                <w:rFonts w:ascii="Times New Roman" w:hAnsi="Times New Roman"/>
              </w:rPr>
            </w:pPr>
            <w:r>
              <w:rPr>
                <w:noProof/>
              </w:rPr>
              <mc:AlternateContent>
                <mc:Choice Requires="wpg">
                  <w:drawing>
                    <wp:inline distT="0" distB="0" distL="0" distR="0" wp14:anchorId="3CDB6560" wp14:editId="47CCF01D">
                      <wp:extent cx="1746366" cy="115686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57533" name=""/>
                              <pic:cNvPicPr>
                                <a:picLocks noChangeAspect="1"/>
                              </pic:cNvPicPr>
                            </pic:nvPicPr>
                            <pic:blipFill>
                              <a:blip r:embed="rId13"/>
                              <a:stretch/>
                            </pic:blipFill>
                            <pic:spPr bwMode="auto">
                              <a:xfrm>
                                <a:off x="0" y="0"/>
                                <a:ext cx="1746366" cy="1156863"/>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137.51pt;height:91.09pt;mso-wrap-distance-left:0.00pt;mso-wrap-distance-top:0.00pt;mso-wrap-distance-right:0.00pt;mso-wrap-distance-bottom:0.00pt;z-index:1;" stroked="false">
                      <v:imagedata r:id="rId14" o:title=""/>
                      <o:lock v:ext="edit" rotation="t"/>
                    </v:shape>
                  </w:pict>
                </mc:Fallback>
              </mc:AlternateContent>
            </w:r>
          </w:p>
          <w:p w14:paraId="30229B71" w14:textId="77777777" w:rsidR="0018512E" w:rsidRDefault="00000000">
            <w:pPr>
              <w:rPr>
                <w:rFonts w:ascii="Times New Roman" w:hAnsi="Times New Roman"/>
              </w:rPr>
            </w:pPr>
            <w:r>
              <w:rPr>
                <w:rFonts w:ascii="Times New Roman" w:hAnsi="Times New Roman"/>
              </w:rPr>
              <w:t>3. NDVI for Aalborg</w:t>
            </w:r>
          </w:p>
        </w:tc>
      </w:tr>
      <w:tr w:rsidR="0018512E" w14:paraId="22A73543" w14:textId="77777777">
        <w:trPr>
          <w:trHeight w:val="1838"/>
        </w:trPr>
        <w:tc>
          <w:tcPr>
            <w:tcW w:w="3276" w:type="dxa"/>
          </w:tcPr>
          <w:p w14:paraId="5B3A6F4B" w14:textId="77777777" w:rsidR="0018512E" w:rsidRDefault="00000000">
            <w:pPr>
              <w:rPr>
                <w:rFonts w:ascii="Times New Roman" w:hAnsi="Times New Roman"/>
              </w:rPr>
            </w:pPr>
            <w:r>
              <w:rPr>
                <w:noProof/>
              </w:rPr>
              <mc:AlternateContent>
                <mc:Choice Requires="wpg">
                  <w:drawing>
                    <wp:inline distT="0" distB="0" distL="0" distR="0" wp14:anchorId="1C245304" wp14:editId="3891890F">
                      <wp:extent cx="1799295" cy="99803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19399" name=""/>
                              <pic:cNvPicPr>
                                <a:picLocks noChangeAspect="1"/>
                              </pic:cNvPicPr>
                            </pic:nvPicPr>
                            <pic:blipFill>
                              <a:blip r:embed="rId15"/>
                              <a:stretch/>
                            </pic:blipFill>
                            <pic:spPr bwMode="auto">
                              <a:xfrm>
                                <a:off x="0" y="0"/>
                                <a:ext cx="1799294" cy="998033"/>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141.68pt;height:78.59pt;mso-wrap-distance-left:0.00pt;mso-wrap-distance-top:0.00pt;mso-wrap-distance-right:0.00pt;mso-wrap-distance-bottom:0.00pt;z-index:1;" stroked="false">
                      <v:imagedata r:id="rId16" o:title=""/>
                      <o:lock v:ext="edit" rotation="t"/>
                    </v:shape>
                  </w:pict>
                </mc:Fallback>
              </mc:AlternateContent>
            </w:r>
          </w:p>
          <w:p w14:paraId="6BCC8701" w14:textId="77777777" w:rsidR="0018512E" w:rsidRDefault="00000000">
            <w:pPr>
              <w:rPr>
                <w:rFonts w:ascii="Times New Roman" w:hAnsi="Times New Roman"/>
                <w:b/>
                <w:bCs/>
                <w:sz w:val="18"/>
                <w:szCs w:val="18"/>
              </w:rPr>
            </w:pPr>
            <w:r>
              <w:rPr>
                <w:rFonts w:ascii="Times New Roman" w:hAnsi="Times New Roman"/>
                <w:b/>
                <w:bCs/>
                <w:sz w:val="18"/>
                <w:szCs w:val="18"/>
              </w:rPr>
              <w:t xml:space="preserve">4. Day time UHI for city Aalborg </w:t>
            </w:r>
            <w:hyperlink w:anchor="UrbanHeatIsland" w:tooltip="#UrbanHeatIsland" w:history="1">
              <w:r>
                <w:rPr>
                  <w:rStyle w:val="Hyperlink"/>
                  <w:rFonts w:ascii="Times New Roman" w:hAnsi="Times New Roman"/>
                  <w:b/>
                  <w:bCs/>
                  <w:sz w:val="18"/>
                  <w:szCs w:val="18"/>
                </w:rPr>
                <w:t>[9]</w:t>
              </w:r>
            </w:hyperlink>
          </w:p>
        </w:tc>
        <w:tc>
          <w:tcPr>
            <w:tcW w:w="2846" w:type="dxa"/>
          </w:tcPr>
          <w:p w14:paraId="20642DBF" w14:textId="77777777" w:rsidR="0018512E" w:rsidRDefault="00000000">
            <w:pPr>
              <w:keepNext/>
            </w:pPr>
            <w:r>
              <w:rPr>
                <w:noProof/>
              </w:rPr>
              <mc:AlternateContent>
                <mc:Choice Requires="wpg">
                  <w:drawing>
                    <wp:inline distT="0" distB="0" distL="0" distR="0" wp14:anchorId="4243DEAA" wp14:editId="40C1EDE9">
                      <wp:extent cx="1825475" cy="9980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82947" name=""/>
                              <pic:cNvPicPr>
                                <a:picLocks noChangeAspect="1"/>
                              </pic:cNvPicPr>
                            </pic:nvPicPr>
                            <pic:blipFill>
                              <a:blip r:embed="rId17"/>
                              <a:stretch/>
                            </pic:blipFill>
                            <pic:spPr bwMode="auto">
                              <a:xfrm>
                                <a:off x="0" y="0"/>
                                <a:ext cx="1825475" cy="998033"/>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143.74pt;height:78.59pt;mso-wrap-distance-left:0.00pt;mso-wrap-distance-top:0.00pt;mso-wrap-distance-right:0.00pt;mso-wrap-distance-bottom:0.00pt;z-index:1;" stroked="false">
                      <v:imagedata r:id="rId18" o:title=""/>
                      <o:lock v:ext="edit" rotation="t"/>
                    </v:shape>
                  </w:pict>
                </mc:Fallback>
              </mc:AlternateContent>
            </w:r>
          </w:p>
          <w:p w14:paraId="3E3BBFF2" w14:textId="77777777" w:rsidR="0018512E" w:rsidRDefault="00000000">
            <w:pPr>
              <w:rPr>
                <w:rFonts w:ascii="Times New Roman" w:hAnsi="Times New Roman"/>
                <w:b/>
                <w:bCs/>
                <w:sz w:val="18"/>
                <w:szCs w:val="18"/>
              </w:rPr>
            </w:pPr>
            <w:r>
              <w:rPr>
                <w:rFonts w:ascii="Times New Roman" w:hAnsi="Times New Roman"/>
                <w:b/>
                <w:bCs/>
                <w:sz w:val="18"/>
                <w:szCs w:val="18"/>
              </w:rPr>
              <w:t xml:space="preserve">5. Nighttime UHI for Aalborg </w:t>
            </w:r>
            <w:hyperlink w:anchor="UrbanHeatIsland" w:tooltip="#UrbanHeatIsland" w:history="1">
              <w:r>
                <w:rPr>
                  <w:rStyle w:val="Hyperlink"/>
                  <w:rFonts w:ascii="Times New Roman" w:hAnsi="Times New Roman"/>
                  <w:b/>
                  <w:bCs/>
                  <w:sz w:val="18"/>
                  <w:szCs w:val="18"/>
                </w:rPr>
                <w:t>[9]</w:t>
              </w:r>
            </w:hyperlink>
          </w:p>
        </w:tc>
        <w:tc>
          <w:tcPr>
            <w:tcW w:w="2894" w:type="dxa"/>
          </w:tcPr>
          <w:p w14:paraId="153F6C4D" w14:textId="77777777" w:rsidR="0018512E" w:rsidRDefault="00000000">
            <w:pPr>
              <w:rPr>
                <w:rFonts w:ascii="Times New Roman" w:hAnsi="Times New Roman"/>
              </w:rPr>
            </w:pPr>
            <w:r>
              <w:rPr>
                <w:noProof/>
              </w:rPr>
              <mc:AlternateContent>
                <mc:Choice Requires="wpg">
                  <w:drawing>
                    <wp:inline distT="0" distB="0" distL="0" distR="0" wp14:anchorId="6AD0C86D" wp14:editId="66A5F40F">
                      <wp:extent cx="1826038" cy="101334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93649" name=""/>
                              <pic:cNvPicPr>
                                <a:picLocks noChangeAspect="1"/>
                              </pic:cNvPicPr>
                            </pic:nvPicPr>
                            <pic:blipFill>
                              <a:blip r:embed="rId19"/>
                              <a:stretch/>
                            </pic:blipFill>
                            <pic:spPr bwMode="auto">
                              <a:xfrm>
                                <a:off x="0" y="0"/>
                                <a:ext cx="1826037" cy="101334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143.78pt;height:79.79pt;mso-wrap-distance-left:0.00pt;mso-wrap-distance-top:0.00pt;mso-wrap-distance-right:0.00pt;mso-wrap-distance-bottom:0.00pt;z-index:1;" stroked="false">
                      <v:imagedata r:id="rId20" o:title=""/>
                      <o:lock v:ext="edit" rotation="t"/>
                    </v:shape>
                  </w:pict>
                </mc:Fallback>
              </mc:AlternateContent>
            </w:r>
          </w:p>
          <w:p w14:paraId="3D2A8117" w14:textId="77777777" w:rsidR="0018512E" w:rsidRDefault="00000000">
            <w:pPr>
              <w:rPr>
                <w:rFonts w:ascii="Times New Roman" w:hAnsi="Times New Roman"/>
                <w:b/>
                <w:bCs/>
                <w:sz w:val="18"/>
                <w:szCs w:val="18"/>
              </w:rPr>
            </w:pPr>
            <w:r>
              <w:rPr>
                <w:rFonts w:ascii="Times New Roman" w:hAnsi="Times New Roman"/>
                <w:b/>
                <w:bCs/>
                <w:sz w:val="18"/>
                <w:szCs w:val="18"/>
              </w:rPr>
              <w:t xml:space="preserve">6. Both day and night time UHI for Aalborg </w:t>
            </w:r>
            <w:hyperlink w:anchor="UrbanHeatIsland" w:tooltip="#UrbanHeatIsland" w:history="1">
              <w:r>
                <w:rPr>
                  <w:rStyle w:val="Hyperlink"/>
                  <w:rFonts w:ascii="Times New Roman" w:hAnsi="Times New Roman"/>
                  <w:b/>
                  <w:bCs/>
                  <w:sz w:val="18"/>
                  <w:szCs w:val="18"/>
                </w:rPr>
                <w:t>[9]</w:t>
              </w:r>
            </w:hyperlink>
          </w:p>
        </w:tc>
      </w:tr>
      <w:tr w:rsidR="0018512E" w14:paraId="05146788" w14:textId="77777777">
        <w:trPr>
          <w:trHeight w:val="560"/>
        </w:trPr>
        <w:tc>
          <w:tcPr>
            <w:tcW w:w="9016" w:type="dxa"/>
            <w:gridSpan w:val="3"/>
          </w:tcPr>
          <w:p w14:paraId="03B30005" w14:textId="77777777" w:rsidR="0018512E" w:rsidRDefault="00000000">
            <w:pPr>
              <w:pStyle w:val="Caption"/>
              <w:rPr>
                <w:b/>
                <w:bCs/>
                <w:i w:val="0"/>
                <w:iCs w:val="0"/>
                <w:color w:val="000000" w:themeColor="text1"/>
                <w:sz w:val="22"/>
                <w:szCs w:val="22"/>
              </w:rPr>
            </w:pPr>
            <w:r>
              <w:rPr>
                <w:b/>
                <w:bCs/>
                <w:i w:val="0"/>
                <w:iCs w:val="0"/>
                <w:color w:val="000000" w:themeColor="text1"/>
                <w:sz w:val="22"/>
                <w:szCs w:val="22"/>
              </w:rPr>
              <w:t xml:space="preserve">Figure </w:t>
            </w:r>
            <w:r>
              <w:rPr>
                <w:b/>
                <w:bCs/>
                <w:i w:val="0"/>
                <w:iCs w:val="0"/>
                <w:color w:val="000000" w:themeColor="text1"/>
                <w:sz w:val="22"/>
                <w:szCs w:val="22"/>
              </w:rPr>
              <w:fldChar w:fldCharType="begin"/>
            </w:r>
            <w:r>
              <w:rPr>
                <w:b/>
                <w:bCs/>
                <w:i w:val="0"/>
                <w:iCs w:val="0"/>
                <w:color w:val="000000" w:themeColor="text1"/>
                <w:sz w:val="22"/>
                <w:szCs w:val="22"/>
              </w:rPr>
              <w:instrText xml:space="preserve"> SEQ Figure \* ARABIC </w:instrText>
            </w:r>
            <w:r>
              <w:rPr>
                <w:b/>
                <w:bCs/>
                <w:i w:val="0"/>
                <w:iCs w:val="0"/>
                <w:color w:val="000000" w:themeColor="text1"/>
                <w:sz w:val="22"/>
                <w:szCs w:val="22"/>
              </w:rPr>
              <w:fldChar w:fldCharType="separate"/>
            </w:r>
            <w:r>
              <w:rPr>
                <w:b/>
                <w:bCs/>
                <w:i w:val="0"/>
                <w:iCs w:val="0"/>
                <w:color w:val="000000" w:themeColor="text1"/>
                <w:sz w:val="22"/>
                <w:szCs w:val="22"/>
              </w:rPr>
              <w:t>2</w:t>
            </w:r>
            <w:r>
              <w:rPr>
                <w:b/>
                <w:bCs/>
                <w:i w:val="0"/>
                <w:iCs w:val="0"/>
                <w:color w:val="000000" w:themeColor="text1"/>
                <w:sz w:val="22"/>
                <w:szCs w:val="22"/>
              </w:rPr>
              <w:fldChar w:fldCharType="end"/>
            </w:r>
            <w:r>
              <w:rPr>
                <w:b/>
                <w:bCs/>
                <w:i w:val="0"/>
                <w:iCs w:val="0"/>
                <w:color w:val="000000" w:themeColor="text1"/>
                <w:sz w:val="22"/>
                <w:szCs w:val="22"/>
              </w:rPr>
              <w:t xml:space="preserve"> Raster maps of city of Aalborg displaying building </w:t>
            </w:r>
            <w:proofErr w:type="gramStart"/>
            <w:r>
              <w:rPr>
                <w:b/>
                <w:bCs/>
                <w:i w:val="0"/>
                <w:iCs w:val="0"/>
                <w:color w:val="000000" w:themeColor="text1"/>
                <w:sz w:val="22"/>
                <w:szCs w:val="22"/>
              </w:rPr>
              <w:t>heights(</w:t>
            </w:r>
            <w:proofErr w:type="gramEnd"/>
            <w:r>
              <w:rPr>
                <w:b/>
                <w:bCs/>
                <w:i w:val="0"/>
                <w:iCs w:val="0"/>
                <w:color w:val="000000" w:themeColor="text1"/>
                <w:sz w:val="22"/>
                <w:szCs w:val="22"/>
              </w:rPr>
              <w:t>1), surface water(2), NDVI(3), Daytime UHI(4), Nighttime UHI(5), Both Day and Nighttime UHI</w:t>
            </w:r>
          </w:p>
        </w:tc>
      </w:tr>
    </w:tbl>
    <w:p w14:paraId="7AD48A38" w14:textId="77777777" w:rsidR="0018512E" w:rsidRDefault="0018512E">
      <w:pPr>
        <w:rPr>
          <w:rFonts w:ascii="Times New Roman" w:hAnsi="Times New Roman"/>
          <w:b/>
          <w:bCs/>
        </w:rPr>
      </w:pPr>
    </w:p>
    <w:p w14:paraId="46C780ED" w14:textId="77777777" w:rsidR="0018512E" w:rsidRDefault="00000000">
      <w:pPr>
        <w:rPr>
          <w:rFonts w:ascii="Times New Roman" w:hAnsi="Times New Roman"/>
          <w:b/>
          <w:bCs/>
        </w:rPr>
      </w:pPr>
      <w:r>
        <w:rPr>
          <w:rFonts w:ascii="Times New Roman" w:hAnsi="Times New Roman"/>
          <w:b/>
          <w:bCs/>
        </w:rPr>
        <w:t>For NDVI (Normalized Difference Vegetation Index) and surface water data was downloaded from google earth engine.</w:t>
      </w:r>
    </w:p>
    <w:p w14:paraId="6EA9E43A" w14:textId="77777777" w:rsidR="0018512E" w:rsidRDefault="00000000">
      <w:pPr>
        <w:rPr>
          <w:rFonts w:ascii="Times New Roman" w:hAnsi="Times New Roman"/>
          <w:b/>
          <w:bCs/>
        </w:rPr>
      </w:pPr>
      <w:r>
        <w:rPr>
          <w:rFonts w:ascii="Times New Roman" w:hAnsi="Times New Roman"/>
          <w:b/>
          <w:bCs/>
        </w:rPr>
        <w:t xml:space="preserve">NDVI data- </w:t>
      </w:r>
    </w:p>
    <w:p w14:paraId="06A58700" w14:textId="77777777" w:rsidR="0018512E" w:rsidRDefault="00000000">
      <w:pPr>
        <w:ind w:firstLine="720"/>
        <w:rPr>
          <w:rFonts w:ascii="Times New Roman" w:hAnsi="Times New Roman"/>
        </w:rPr>
      </w:pPr>
      <w:r>
        <w:rPr>
          <w:rFonts w:ascii="Times New Roman" w:hAnsi="Times New Roman"/>
        </w:rPr>
        <w:t>NDVI files are available on the website</w:t>
      </w:r>
      <w:hyperlink w:anchor="GreenNDVIdataset" w:tooltip="#GreenNDVIdataset" w:history="1">
        <w:r>
          <w:rPr>
            <w:rStyle w:val="Hyperlink"/>
            <w:rFonts w:ascii="Times New Roman" w:hAnsi="Times New Roman"/>
          </w:rPr>
          <w:t>[10]</w:t>
        </w:r>
      </w:hyperlink>
      <w:r>
        <w:rPr>
          <w:rFonts w:ascii="Times New Roman" w:hAnsi="Times New Roman"/>
        </w:rPr>
        <w:t xml:space="preserve"> as 16 day </w:t>
      </w:r>
      <w:proofErr w:type="gramStart"/>
      <w:r>
        <w:rPr>
          <w:rFonts w:ascii="Times New Roman" w:hAnsi="Times New Roman"/>
        </w:rPr>
        <w:t>files .</w:t>
      </w:r>
      <w:proofErr w:type="gramEnd"/>
      <w:r>
        <w:rPr>
          <w:rFonts w:ascii="Times New Roman" w:hAnsi="Times New Roman"/>
        </w:rPr>
        <w:t xml:space="preserve"> </w:t>
      </w:r>
      <w:proofErr w:type="gramStart"/>
      <w:r>
        <w:rPr>
          <w:rFonts w:ascii="Times New Roman" w:hAnsi="Times New Roman"/>
        </w:rPr>
        <w:t>So</w:t>
      </w:r>
      <w:proofErr w:type="gramEnd"/>
      <w:r>
        <w:rPr>
          <w:rFonts w:ascii="Times New Roman" w:hAnsi="Times New Roman"/>
        </w:rPr>
        <w:t xml:space="preserve"> 24 files -two per month were averaged for year 2018 and then downloaded from google earth engine. The download is in the form of 21 .</w:t>
      </w:r>
      <w:proofErr w:type="spellStart"/>
      <w:r>
        <w:rPr>
          <w:rFonts w:ascii="Times New Roman" w:hAnsi="Times New Roman"/>
        </w:rPr>
        <w:t>tif</w:t>
      </w:r>
      <w:proofErr w:type="spellEnd"/>
      <w:r>
        <w:rPr>
          <w:rFonts w:ascii="Times New Roman" w:hAnsi="Times New Roman"/>
        </w:rPr>
        <w:t xml:space="preserve"> tiles. There is only one band ‘NDVI’ in the file. Resolution is 30 m</w:t>
      </w:r>
    </w:p>
    <w:p w14:paraId="1738BD48" w14:textId="77777777" w:rsidR="0018512E" w:rsidRDefault="00000000">
      <w:pPr>
        <w:rPr>
          <w:rFonts w:ascii="Times New Roman" w:hAnsi="Times New Roman"/>
        </w:rPr>
      </w:pPr>
      <w:r>
        <w:rPr>
          <w:rFonts w:ascii="Times New Roman" w:hAnsi="Times New Roman"/>
        </w:rPr>
        <w:t>Out of 6000 cities, 5731 records have non zero NDVI mean values</w:t>
      </w:r>
    </w:p>
    <w:p w14:paraId="76C2220F" w14:textId="77777777" w:rsidR="0018512E" w:rsidRDefault="00000000">
      <w:pPr>
        <w:ind w:firstLine="720"/>
        <w:rPr>
          <w:rFonts w:ascii="Times New Roman" w:hAnsi="Times New Roman"/>
        </w:rPr>
      </w:pPr>
      <w:r>
        <w:rPr>
          <w:rFonts w:ascii="Times New Roman" w:hAnsi="Times New Roman"/>
        </w:rPr>
        <w:t xml:space="preserve">The highest value of NDVI was found to be 8383.38 for city </w:t>
      </w:r>
      <w:proofErr w:type="spellStart"/>
      <w:r>
        <w:rPr>
          <w:rFonts w:ascii="Times New Roman" w:hAnsi="Times New Roman"/>
        </w:rPr>
        <w:t>Ikela</w:t>
      </w:r>
      <w:proofErr w:type="spellEnd"/>
      <w:r>
        <w:rPr>
          <w:rFonts w:ascii="Times New Roman" w:hAnsi="Times New Roman"/>
        </w:rPr>
        <w:t xml:space="preserve"> whereas lowest non zero value for same was observed for city </w:t>
      </w:r>
      <w:proofErr w:type="spellStart"/>
      <w:r>
        <w:rPr>
          <w:rFonts w:ascii="Times New Roman" w:hAnsi="Times New Roman"/>
        </w:rPr>
        <w:t>Mejillones</w:t>
      </w:r>
      <w:proofErr w:type="spellEnd"/>
      <w:r>
        <w:rPr>
          <w:rFonts w:ascii="Times New Roman" w:hAnsi="Times New Roman"/>
        </w:rPr>
        <w:t xml:space="preserve"> with value 136.73 </w:t>
      </w:r>
    </w:p>
    <w:p w14:paraId="10A18E6A" w14:textId="77777777" w:rsidR="0018512E" w:rsidRDefault="00000000">
      <w:pPr>
        <w:rPr>
          <w:rFonts w:ascii="Times New Roman" w:hAnsi="Times New Roman"/>
          <w:b/>
          <w:bCs/>
        </w:rPr>
      </w:pPr>
      <w:r>
        <w:rPr>
          <w:rFonts w:ascii="Times New Roman" w:hAnsi="Times New Roman"/>
          <w:b/>
          <w:bCs/>
        </w:rPr>
        <w:t xml:space="preserve">Surface water data – </w:t>
      </w:r>
    </w:p>
    <w:p w14:paraId="20E140D1" w14:textId="77777777" w:rsidR="0018512E" w:rsidRDefault="00000000">
      <w:pPr>
        <w:ind w:firstLine="720"/>
        <w:rPr>
          <w:rFonts w:ascii="Times New Roman" w:hAnsi="Times New Roman"/>
          <w:b/>
          <w:bCs/>
        </w:rPr>
      </w:pPr>
      <w:r>
        <w:rPr>
          <w:rFonts w:ascii="Times New Roman" w:hAnsi="Times New Roman"/>
        </w:rPr>
        <w:t xml:space="preserve">Surface water dataset was found at the google earth engine website </w:t>
      </w:r>
      <w:hyperlink w:anchor="GlobalSurfaceWaterDataset" w:tooltip="#GlobalSurfaceWaterDataset" w:history="1">
        <w:r>
          <w:rPr>
            <w:rStyle w:val="Hyperlink"/>
            <w:rFonts w:ascii="Times New Roman" w:hAnsi="Times New Roman"/>
          </w:rPr>
          <w:t>[12]</w:t>
        </w:r>
      </w:hyperlink>
      <w:r>
        <w:rPr>
          <w:rFonts w:ascii="Times New Roman" w:hAnsi="Times New Roman"/>
        </w:rPr>
        <w:t xml:space="preserve"> and downloaded as </w:t>
      </w:r>
      <w:proofErr w:type="spellStart"/>
      <w:r>
        <w:rPr>
          <w:rFonts w:ascii="Times New Roman" w:hAnsi="Times New Roman"/>
        </w:rPr>
        <w:t>geoTiff</w:t>
      </w:r>
      <w:proofErr w:type="spellEnd"/>
      <w:r>
        <w:rPr>
          <w:rFonts w:ascii="Times New Roman" w:hAnsi="Times New Roman"/>
        </w:rPr>
        <w:t xml:space="preserve"> file for the year 2018. The file is available as annual file containing only one band ‘</w:t>
      </w:r>
      <w:proofErr w:type="spellStart"/>
      <w:r>
        <w:rPr>
          <w:rFonts w:ascii="Times New Roman" w:hAnsi="Times New Roman"/>
        </w:rPr>
        <w:t>waterClass</w:t>
      </w:r>
      <w:proofErr w:type="spellEnd"/>
      <w:r>
        <w:rPr>
          <w:rFonts w:ascii="Times New Roman" w:hAnsi="Times New Roman"/>
        </w:rPr>
        <w:t xml:space="preserve">’.  Resolution is 30 m originally but data was downloaded at 300m resolution to enable download without </w:t>
      </w:r>
      <w:proofErr w:type="gramStart"/>
      <w:r>
        <w:rPr>
          <w:rFonts w:ascii="Times New Roman" w:hAnsi="Times New Roman"/>
        </w:rPr>
        <w:t>errors .</w:t>
      </w:r>
      <w:proofErr w:type="gramEnd"/>
      <w:r>
        <w:rPr>
          <w:rFonts w:ascii="Times New Roman" w:hAnsi="Times New Roman"/>
        </w:rPr>
        <w:t xml:space="preserve"> Since the file contains a larger geometry, the file was downloaded as 6 tiles each of with latitudes ranging from -85 degrees to +85 degrees and longitudes of size 60 degrees each with resolution of 300m</w:t>
      </w:r>
    </w:p>
    <w:p w14:paraId="7C805043" w14:textId="77777777" w:rsidR="0018512E" w:rsidRDefault="00000000">
      <w:pPr>
        <w:ind w:firstLine="720"/>
        <w:rPr>
          <w:rFonts w:ascii="Times New Roman" w:hAnsi="Times New Roman"/>
        </w:rPr>
      </w:pPr>
      <w:r>
        <w:rPr>
          <w:rFonts w:ascii="Times New Roman" w:hAnsi="Times New Roman"/>
        </w:rPr>
        <w:t xml:space="preserve">For Surface water, values were averaged pixelwise for the city area.  5487 cities out of 6000 have non zero mean value. Surface water measures the seasonality of water with value </w:t>
      </w:r>
    </w:p>
    <w:p w14:paraId="61941F56" w14:textId="77777777" w:rsidR="0018512E" w:rsidRDefault="00000000">
      <w:pPr>
        <w:ind w:firstLine="720"/>
        <w:rPr>
          <w:rFonts w:ascii="Times New Roman" w:hAnsi="Times New Roman"/>
        </w:rPr>
      </w:pPr>
      <w:r>
        <w:rPr>
          <w:rFonts w:ascii="Times New Roman" w:hAnsi="Times New Roman"/>
        </w:rPr>
        <w:t xml:space="preserve">1 indicating no water, </w:t>
      </w:r>
    </w:p>
    <w:p w14:paraId="0A830FF8" w14:textId="77777777" w:rsidR="0018512E" w:rsidRDefault="00000000">
      <w:pPr>
        <w:ind w:firstLine="720"/>
        <w:rPr>
          <w:rFonts w:ascii="Times New Roman" w:hAnsi="Times New Roman"/>
        </w:rPr>
      </w:pPr>
      <w:r>
        <w:rPr>
          <w:rFonts w:ascii="Times New Roman" w:hAnsi="Times New Roman"/>
        </w:rPr>
        <w:t xml:space="preserve">2 indicating seasonal water and </w:t>
      </w:r>
    </w:p>
    <w:p w14:paraId="61085BE2" w14:textId="77777777" w:rsidR="0018512E" w:rsidRDefault="00000000">
      <w:pPr>
        <w:ind w:firstLine="720"/>
        <w:rPr>
          <w:rFonts w:ascii="Times New Roman" w:hAnsi="Times New Roman"/>
        </w:rPr>
      </w:pPr>
      <w:r>
        <w:rPr>
          <w:rFonts w:ascii="Times New Roman" w:hAnsi="Times New Roman"/>
        </w:rPr>
        <w:t>3 indicating water permanent water throughout the year</w:t>
      </w:r>
    </w:p>
    <w:p w14:paraId="18B9CF2F" w14:textId="77777777" w:rsidR="0018512E" w:rsidRDefault="00000000">
      <w:pPr>
        <w:ind w:firstLine="720"/>
        <w:rPr>
          <w:rFonts w:ascii="Times New Roman" w:hAnsi="Times New Roman"/>
        </w:rPr>
      </w:pPr>
      <w:r>
        <w:rPr>
          <w:rFonts w:ascii="Times New Roman" w:hAnsi="Times New Roman"/>
        </w:rPr>
        <w:t xml:space="preserve">The highest value of surface water of 3 was observed for various cities like Brochet, Port Hope Simpson, Jaque etc indicating permanent water whereas lowest value of 1 for same was </w:t>
      </w:r>
      <w:r>
        <w:rPr>
          <w:rFonts w:ascii="Times New Roman" w:hAnsi="Times New Roman"/>
        </w:rPr>
        <w:lastRenderedPageBreak/>
        <w:t xml:space="preserve">observed for cities like Schefferville, </w:t>
      </w:r>
      <w:proofErr w:type="spellStart"/>
      <w:r>
        <w:rPr>
          <w:rFonts w:ascii="Times New Roman" w:hAnsi="Times New Roman"/>
        </w:rPr>
        <w:t>Apodi</w:t>
      </w:r>
      <w:proofErr w:type="spellEnd"/>
      <w:r>
        <w:rPr>
          <w:rFonts w:ascii="Times New Roman" w:hAnsi="Times New Roman"/>
        </w:rPr>
        <w:t xml:space="preserve">, Lethem etc indicating ‘no water’. Value of 2 indicates seasonal water. </w:t>
      </w:r>
    </w:p>
    <w:p w14:paraId="2B4E0F00" w14:textId="77777777" w:rsidR="0018512E" w:rsidRDefault="00000000">
      <w:pPr>
        <w:rPr>
          <w:rFonts w:ascii="Times New Roman" w:hAnsi="Times New Roman"/>
        </w:rPr>
      </w:pPr>
      <w:r>
        <w:rPr>
          <w:rFonts w:ascii="Times New Roman" w:hAnsi="Times New Roman"/>
          <w:b/>
          <w:bCs/>
        </w:rPr>
        <w:t>Data processing Method</w:t>
      </w:r>
      <w:r>
        <w:rPr>
          <w:rFonts w:ascii="Times New Roman" w:hAnsi="Times New Roman"/>
        </w:rPr>
        <w:t xml:space="preserve">- For UHI data processing, using </w:t>
      </w:r>
      <w:proofErr w:type="gramStart"/>
      <w:r>
        <w:rPr>
          <w:rFonts w:ascii="Times New Roman" w:hAnsi="Times New Roman"/>
        </w:rPr>
        <w:t>Terra::</w:t>
      </w:r>
      <w:proofErr w:type="gramEnd"/>
      <w:r>
        <w:rPr>
          <w:rFonts w:ascii="Times New Roman" w:hAnsi="Times New Roman"/>
        </w:rPr>
        <w:t>crop() in R program, the .</w:t>
      </w:r>
      <w:proofErr w:type="spellStart"/>
      <w:r>
        <w:rPr>
          <w:rFonts w:ascii="Times New Roman" w:hAnsi="Times New Roman"/>
        </w:rPr>
        <w:t>geoTiff</w:t>
      </w:r>
      <w:proofErr w:type="spellEnd"/>
      <w:r>
        <w:rPr>
          <w:rFonts w:ascii="Times New Roman" w:hAnsi="Times New Roman"/>
        </w:rPr>
        <w:t xml:space="preserve"> data file is opened ,cropped and saved as individual city raster .</w:t>
      </w:r>
      <w:proofErr w:type="spellStart"/>
      <w:r>
        <w:rPr>
          <w:rFonts w:ascii="Times New Roman" w:hAnsi="Times New Roman"/>
        </w:rPr>
        <w:t>tif</w:t>
      </w:r>
      <w:proofErr w:type="spellEnd"/>
      <w:r>
        <w:rPr>
          <w:rFonts w:ascii="Times New Roman" w:hAnsi="Times New Roman"/>
        </w:rPr>
        <w:t xml:space="preserve"> files in </w:t>
      </w:r>
      <w:proofErr w:type="spellStart"/>
      <w:r>
        <w:rPr>
          <w:rFonts w:ascii="Times New Roman" w:hAnsi="Times New Roman"/>
        </w:rPr>
        <w:t>rasters</w:t>
      </w:r>
      <w:proofErr w:type="spellEnd"/>
      <w:r>
        <w:rPr>
          <w:rFonts w:ascii="Times New Roman" w:hAnsi="Times New Roman"/>
        </w:rPr>
        <w:t xml:space="preserve"> folder. Also the raster is converted to data frame and used to calculate mean values per city viz. daytime, </w:t>
      </w:r>
      <w:proofErr w:type="gramStart"/>
      <w:r>
        <w:rPr>
          <w:rFonts w:ascii="Times New Roman" w:hAnsi="Times New Roman"/>
        </w:rPr>
        <w:t>nighttime ,</w:t>
      </w:r>
      <w:proofErr w:type="gramEnd"/>
      <w:r>
        <w:rPr>
          <w:rFonts w:ascii="Times New Roman" w:hAnsi="Times New Roman"/>
        </w:rPr>
        <w:t xml:space="preserve"> both day and night time UHI  mean values . The program was run in batches of 600 cities at a time and all the mean values are stored in </w:t>
      </w:r>
      <w:proofErr w:type="spellStart"/>
      <w:r>
        <w:rPr>
          <w:rFonts w:ascii="Times New Roman" w:hAnsi="Times New Roman"/>
        </w:rPr>
        <w:t>Citywise</w:t>
      </w:r>
      <w:proofErr w:type="spellEnd"/>
      <w:r>
        <w:rPr>
          <w:rFonts w:ascii="Times New Roman" w:hAnsi="Times New Roman"/>
        </w:rPr>
        <w:t xml:space="preserve"> </w:t>
      </w:r>
      <w:proofErr w:type="gramStart"/>
      <w:r>
        <w:rPr>
          <w:rFonts w:ascii="Times New Roman" w:hAnsi="Times New Roman"/>
        </w:rPr>
        <w:t>Means[</w:t>
      </w:r>
      <w:proofErr w:type="gramEnd"/>
      <w:r>
        <w:rPr>
          <w:rFonts w:ascii="Times New Roman" w:hAnsi="Times New Roman"/>
        </w:rPr>
        <w:t>0-10].csv files These are then later merged with NDVI, water surface, geographical coordinates data files in a single ML_input_data_coordinates.csv file using a python program</w:t>
      </w:r>
    </w:p>
    <w:p w14:paraId="6CA22D11" w14:textId="77777777" w:rsidR="0018512E" w:rsidRDefault="00000000">
      <w:pPr>
        <w:rPr>
          <w:rFonts w:ascii="Times New Roman" w:hAnsi="Times New Roman"/>
        </w:rPr>
      </w:pPr>
      <w:r>
        <w:rPr>
          <w:rFonts w:ascii="Times New Roman" w:hAnsi="Times New Roman"/>
        </w:rPr>
        <w:t xml:space="preserve">For NDVI and surface water data was processed similarly for creating </w:t>
      </w:r>
      <w:proofErr w:type="spellStart"/>
      <w:r>
        <w:rPr>
          <w:rFonts w:ascii="Times New Roman" w:hAnsi="Times New Roman"/>
        </w:rPr>
        <w:t>rasters</w:t>
      </w:r>
      <w:proofErr w:type="spellEnd"/>
      <w:r>
        <w:rPr>
          <w:rFonts w:ascii="Times New Roman" w:hAnsi="Times New Roman"/>
        </w:rPr>
        <w:t xml:space="preserve">. Using </w:t>
      </w:r>
      <w:proofErr w:type="gramStart"/>
      <w:r>
        <w:rPr>
          <w:rFonts w:ascii="Times New Roman" w:hAnsi="Times New Roman"/>
        </w:rPr>
        <w:t>Terra::</w:t>
      </w:r>
      <w:proofErr w:type="gramEnd"/>
      <w:r>
        <w:rPr>
          <w:rFonts w:ascii="Times New Roman" w:hAnsi="Times New Roman"/>
        </w:rPr>
        <w:t>crop(), the .</w:t>
      </w:r>
      <w:proofErr w:type="spellStart"/>
      <w:r>
        <w:rPr>
          <w:rFonts w:ascii="Times New Roman" w:hAnsi="Times New Roman"/>
        </w:rPr>
        <w:t>geoTiff</w:t>
      </w:r>
      <w:proofErr w:type="spellEnd"/>
      <w:r>
        <w:rPr>
          <w:rFonts w:ascii="Times New Roman" w:hAnsi="Times New Roman"/>
        </w:rPr>
        <w:t xml:space="preserve"> files are opened ,cropped and saved as individual raster .</w:t>
      </w:r>
      <w:proofErr w:type="spellStart"/>
      <w:r>
        <w:rPr>
          <w:rFonts w:ascii="Times New Roman" w:hAnsi="Times New Roman"/>
        </w:rPr>
        <w:t>tif</w:t>
      </w:r>
      <w:proofErr w:type="spellEnd"/>
      <w:r>
        <w:rPr>
          <w:rFonts w:ascii="Times New Roman" w:hAnsi="Times New Roman"/>
        </w:rPr>
        <w:t xml:space="preserve"> files in </w:t>
      </w:r>
      <w:proofErr w:type="spellStart"/>
      <w:r>
        <w:rPr>
          <w:rFonts w:ascii="Times New Roman" w:hAnsi="Times New Roman"/>
        </w:rPr>
        <w:t>rasters</w:t>
      </w:r>
      <w:proofErr w:type="spellEnd"/>
      <w:r>
        <w:rPr>
          <w:rFonts w:ascii="Times New Roman" w:hAnsi="Times New Roman"/>
        </w:rPr>
        <w:t xml:space="preserve"> folder. Also, the raster is converted to data frame and used to calculate mean values per city in R program. Since the data for both NDVI and surface water is spread in multiple .</w:t>
      </w:r>
      <w:proofErr w:type="spellStart"/>
      <w:r>
        <w:rPr>
          <w:rFonts w:ascii="Times New Roman" w:hAnsi="Times New Roman"/>
        </w:rPr>
        <w:t>tif</w:t>
      </w:r>
      <w:proofErr w:type="spellEnd"/>
      <w:r>
        <w:rPr>
          <w:rFonts w:ascii="Times New Roman" w:hAnsi="Times New Roman"/>
        </w:rPr>
        <w:t xml:space="preserve"> files, for finding the tile/tiles containing city data, CSV files containing list of cities and their corresponding tile is accessed. For NDVI data, the csv file is ‘City_NDVI_files.csv’ where as for surface water data it is ‘City_surface.csv’ (These CSVs were created using python program by comparing shape file with individual tiles in case of NDVI data or the </w:t>
      </w:r>
      <w:proofErr w:type="spellStart"/>
      <w:r>
        <w:rPr>
          <w:rFonts w:ascii="Times New Roman" w:hAnsi="Times New Roman"/>
        </w:rPr>
        <w:t>the</w:t>
      </w:r>
      <w:proofErr w:type="spellEnd"/>
      <w:r>
        <w:rPr>
          <w:rFonts w:ascii="Times New Roman" w:hAnsi="Times New Roman"/>
        </w:rPr>
        <w:t xml:space="preserve"> coordinate locations in case of surface water data)</w:t>
      </w:r>
    </w:p>
    <w:p w14:paraId="24A7DC9D" w14:textId="77777777" w:rsidR="0018512E" w:rsidRDefault="00000000">
      <w:pPr>
        <w:rPr>
          <w:rFonts w:ascii="Times New Roman" w:hAnsi="Times New Roman"/>
        </w:rPr>
      </w:pPr>
      <w:r>
        <w:rPr>
          <w:rFonts w:ascii="Times New Roman" w:hAnsi="Times New Roman"/>
        </w:rPr>
        <w:t xml:space="preserve"> All NDVI and surface water mean values are stored in </w:t>
      </w:r>
      <w:proofErr w:type="spellStart"/>
      <w:r>
        <w:rPr>
          <w:rFonts w:ascii="Times New Roman" w:hAnsi="Times New Roman"/>
        </w:rPr>
        <w:t>Citywise</w:t>
      </w:r>
      <w:proofErr w:type="spellEnd"/>
      <w:r>
        <w:rPr>
          <w:rFonts w:ascii="Times New Roman" w:hAnsi="Times New Roman"/>
        </w:rPr>
        <w:t xml:space="preserve"> Means </w:t>
      </w:r>
      <w:proofErr w:type="gramStart"/>
      <w:r>
        <w:rPr>
          <w:rFonts w:ascii="Times New Roman" w:hAnsi="Times New Roman"/>
        </w:rPr>
        <w:t>NDVI[</w:t>
      </w:r>
      <w:proofErr w:type="gramEnd"/>
      <w:r>
        <w:rPr>
          <w:rFonts w:ascii="Times New Roman" w:hAnsi="Times New Roman"/>
        </w:rPr>
        <w:t xml:space="preserve">0-10].csv , </w:t>
      </w:r>
      <w:proofErr w:type="spellStart"/>
      <w:r>
        <w:rPr>
          <w:rFonts w:ascii="Times New Roman" w:hAnsi="Times New Roman"/>
        </w:rPr>
        <w:t>Citywise</w:t>
      </w:r>
      <w:proofErr w:type="spellEnd"/>
      <w:r>
        <w:rPr>
          <w:rFonts w:ascii="Times New Roman" w:hAnsi="Times New Roman"/>
        </w:rPr>
        <w:t xml:space="preserve"> Means NDVI Surface water [0-10].csv  file respectively,  and then later merged with UHI data files in ML_input_data_coordinates.csv file, ML_input_data.csv using python program.</w:t>
      </w:r>
    </w:p>
    <w:p w14:paraId="56C73B31" w14:textId="77777777" w:rsidR="0018512E" w:rsidRDefault="00000000">
      <w:pPr>
        <w:rPr>
          <w:rFonts w:ascii="Times New Roman" w:hAnsi="Times New Roman"/>
        </w:rPr>
      </w:pPr>
      <w:r>
        <w:rPr>
          <w:rFonts w:ascii="Times New Roman" w:hAnsi="Times New Roman"/>
        </w:rPr>
        <w:t xml:space="preserve">Geographical coordinate information was extracted from shape file containing city data and this information was merged in ML_input_data_coordinates.csv, ML_input_data.csv file using python program </w:t>
      </w:r>
    </w:p>
    <w:p w14:paraId="34369D92" w14:textId="77777777" w:rsidR="0018512E" w:rsidRDefault="00000000">
      <w:pPr>
        <w:rPr>
          <w:rFonts w:ascii="Times New Roman" w:hAnsi="Times New Roman"/>
          <w:b/>
          <w:bCs/>
        </w:rPr>
      </w:pPr>
      <w:r>
        <w:rPr>
          <w:rFonts w:ascii="Times New Roman" w:hAnsi="Times New Roman"/>
          <w:b/>
          <w:bCs/>
        </w:rPr>
        <w:t>Statistical Data Analysis</w:t>
      </w:r>
    </w:p>
    <w:p w14:paraId="2E47AA8E" w14:textId="77777777" w:rsidR="0018512E" w:rsidRDefault="00000000">
      <w:pPr>
        <w:rPr>
          <w:rFonts w:ascii="Times New Roman" w:hAnsi="Times New Roman"/>
          <w:b/>
        </w:rPr>
      </w:pPr>
      <w:r>
        <w:rPr>
          <w:rFonts w:ascii="Times New Roman" w:hAnsi="Times New Roman"/>
          <w:b/>
        </w:rPr>
        <w:t>Distribution of city shapes across world</w:t>
      </w:r>
    </w:p>
    <w:p w14:paraId="0E66CC20" w14:textId="77777777" w:rsidR="0018512E" w:rsidRDefault="00000000">
      <w:pPr>
        <w:ind w:firstLine="720"/>
        <w:rPr>
          <w:rFonts w:ascii="Times New Roman" w:hAnsi="Times New Roman"/>
        </w:rPr>
      </w:pPr>
      <w:r>
        <w:rPr>
          <w:rFonts w:ascii="Times New Roman" w:hAnsi="Times New Roman"/>
        </w:rPr>
        <w:t xml:space="preserve">World map is plotted using </w:t>
      </w:r>
      <w:proofErr w:type="spellStart"/>
      <w:r>
        <w:rPr>
          <w:rFonts w:ascii="Times New Roman" w:hAnsi="Times New Roman"/>
        </w:rPr>
        <w:t>ggplot</w:t>
      </w:r>
      <w:proofErr w:type="spellEnd"/>
      <w:r>
        <w:rPr>
          <w:rFonts w:ascii="Times New Roman" w:hAnsi="Times New Roman"/>
        </w:rPr>
        <w:t xml:space="preserve">, </w:t>
      </w:r>
      <w:proofErr w:type="spellStart"/>
      <w:r>
        <w:rPr>
          <w:rFonts w:ascii="Times New Roman" w:hAnsi="Times New Roman"/>
        </w:rPr>
        <w:t>geom_sf</w:t>
      </w:r>
      <w:proofErr w:type="spellEnd"/>
      <w:r>
        <w:rPr>
          <w:rFonts w:ascii="Times New Roman" w:hAnsi="Times New Roman"/>
        </w:rPr>
        <w:t xml:space="preserve"> (sf package) and distribution of around 6000 cities under study and their shapes is examined. </w:t>
      </w:r>
    </w:p>
    <w:p w14:paraId="18B1A67E" w14:textId="77777777" w:rsidR="0018512E" w:rsidRDefault="00000000">
      <w:pPr>
        <w:ind w:firstLine="720"/>
        <w:rPr>
          <w:rFonts w:ascii="Times New Roman" w:hAnsi="Times New Roman"/>
        </w:rPr>
      </w:pPr>
      <w:r>
        <w:rPr>
          <w:rFonts w:ascii="Times New Roman" w:hAnsi="Times New Roman"/>
        </w:rPr>
        <w:t xml:space="preserve">Majority of cities are either pyramid (identified by yellow triangle) or hour glass (identified by red hourglass). Location of cities under study is represented as blue dots and are spread all over the world. </w:t>
      </w:r>
    </w:p>
    <w:p w14:paraId="724CF275" w14:textId="77777777" w:rsidR="0018512E" w:rsidRDefault="00000000">
      <w:pPr>
        <w:ind w:firstLine="720"/>
        <w:rPr>
          <w:rFonts w:ascii="Times New Roman" w:hAnsi="Times New Roman"/>
        </w:rPr>
      </w:pPr>
      <w:r>
        <w:rPr>
          <w:rFonts w:ascii="Times New Roman" w:hAnsi="Times New Roman"/>
        </w:rPr>
        <w:t xml:space="preserve">Diamond shaped cities identified by pink diamond shapes </w:t>
      </w:r>
    </w:p>
    <w:p w14:paraId="0CFE65AC" w14:textId="77777777" w:rsidR="0018512E" w:rsidRDefault="00000000">
      <w:pPr>
        <w:ind w:firstLine="720"/>
        <w:rPr>
          <w:rFonts w:ascii="Times New Roman" w:hAnsi="Times New Roman"/>
        </w:rPr>
      </w:pPr>
      <w:r>
        <w:rPr>
          <w:rFonts w:ascii="Times New Roman" w:hAnsi="Times New Roman"/>
        </w:rPr>
        <w:t>Cities of Inverted pyramid shape are found more closer to equator region</w:t>
      </w:r>
    </w:p>
    <w:p w14:paraId="168F3202" w14:textId="77777777" w:rsidR="0018512E" w:rsidRDefault="00000000">
      <w:pPr>
        <w:rPr>
          <w:rFonts w:ascii="Times New Roman" w:hAnsi="Times New Roman"/>
        </w:rPr>
      </w:pPr>
      <w:r>
        <w:rPr>
          <w:noProof/>
        </w:rPr>
        <w:lastRenderedPageBreak/>
        <mc:AlternateContent>
          <mc:Choice Requires="wpg">
            <w:drawing>
              <wp:inline distT="0" distB="0" distL="0" distR="0" wp14:anchorId="0790C409" wp14:editId="57BD45EA">
                <wp:extent cx="5731510" cy="31061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31545" name=""/>
                        <pic:cNvPicPr>
                          <a:picLocks noChangeAspect="1"/>
                        </pic:cNvPicPr>
                      </pic:nvPicPr>
                      <pic:blipFill>
                        <a:blip r:embed="rId21"/>
                        <a:stretch/>
                      </pic:blipFill>
                      <pic:spPr bwMode="auto">
                        <a:xfrm>
                          <a:off x="0" y="0"/>
                          <a:ext cx="5731509" cy="3106163"/>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51.30pt;height:244.58pt;mso-wrap-distance-left:0.00pt;mso-wrap-distance-top:0.00pt;mso-wrap-distance-right:0.00pt;mso-wrap-distance-bottom:0.00pt;z-index:1;" stroked="false">
                <v:imagedata r:id="rId22" o:title=""/>
                <o:lock v:ext="edit" rotation="t"/>
              </v:shape>
            </w:pict>
          </mc:Fallback>
        </mc:AlternateContent>
      </w:r>
    </w:p>
    <w:p w14:paraId="0E7E24E3" w14:textId="77777777" w:rsidR="0018512E" w:rsidRDefault="00000000">
      <w:pPr>
        <w:pStyle w:val="Caption"/>
        <w:rPr>
          <w:b/>
          <w:i w:val="0"/>
          <w:color w:val="000000" w:themeColor="text1"/>
          <w:sz w:val="22"/>
          <w:szCs w:val="22"/>
          <w14:ligatures w14:val="none"/>
        </w:rPr>
      </w:pPr>
      <w:r>
        <w:rPr>
          <w:b/>
          <w:bCs/>
          <w:i w:val="0"/>
          <w:iCs w:val="0"/>
          <w:color w:val="000000" w:themeColor="text1"/>
          <w:sz w:val="22"/>
          <w:szCs w:val="22"/>
        </w:rPr>
        <w:t xml:space="preserve">Figure 3 City shape distribution on world map </w:t>
      </w:r>
    </w:p>
    <w:p w14:paraId="1859C7BF" w14:textId="77777777" w:rsidR="0018512E" w:rsidRDefault="00000000">
      <w:pPr>
        <w:rPr>
          <w:rFonts w:ascii="Times New Roman" w:hAnsi="Times New Roman"/>
        </w:rPr>
      </w:pPr>
      <w:r>
        <w:rPr>
          <w:rFonts w:ascii="Times New Roman" w:hAnsi="Times New Roman"/>
        </w:rPr>
        <w:t>In 4 categories of city shapes, value comparison from box plot</w:t>
      </w:r>
    </w:p>
    <w:p w14:paraId="4750B577" w14:textId="77777777" w:rsidR="0018512E" w:rsidRDefault="00000000">
      <w:pPr>
        <w:rPr>
          <w:rFonts w:ascii="Times New Roman" w:hAnsi="Times New Roman"/>
        </w:rPr>
      </w:pPr>
      <w:r>
        <w:rPr>
          <w:rFonts w:ascii="Times New Roman" w:hAnsi="Times New Roman"/>
        </w:rPr>
        <w:t xml:space="preserve">Boxplots are plotted using </w:t>
      </w:r>
      <w:proofErr w:type="spellStart"/>
      <w:r>
        <w:rPr>
          <w:rFonts w:ascii="Times New Roman" w:hAnsi="Times New Roman"/>
        </w:rPr>
        <w:t>ggplot</w:t>
      </w:r>
      <w:proofErr w:type="spellEnd"/>
      <w:r>
        <w:rPr>
          <w:rFonts w:ascii="Times New Roman" w:hAnsi="Times New Roman"/>
        </w:rPr>
        <w:t xml:space="preserve"> and </w:t>
      </w:r>
      <w:proofErr w:type="spellStart"/>
      <w:r>
        <w:rPr>
          <w:rFonts w:ascii="Times New Roman" w:hAnsi="Times New Roman"/>
        </w:rPr>
        <w:t>facetwrap</w:t>
      </w:r>
      <w:proofErr w:type="spellEnd"/>
      <w:r>
        <w:rPr>
          <w:rFonts w:ascii="Times New Roman" w:hAnsi="Times New Roman"/>
        </w:rPr>
        <w:t xml:space="preserve"> with ML_input_data_coordinates.csv to examine value distribution of various variables in an R program</w:t>
      </w:r>
    </w:p>
    <w:p w14:paraId="7E4E7037" w14:textId="77777777" w:rsidR="0018512E" w:rsidRDefault="00000000">
      <w:pPr>
        <w:rPr>
          <w:rFonts w:ascii="Times New Roman" w:hAnsi="Times New Roman"/>
        </w:rPr>
      </w:pPr>
      <w:r>
        <w:rPr>
          <w:rFonts w:ascii="Times New Roman" w:hAnsi="Times New Roman"/>
        </w:rPr>
        <w:t xml:space="preserve">The below figure shows distribution of various variable values viz. UHI, NDVI, Surface water across 3 different city shape categories (City shape categories ‘NA’ and ‘Unknown’ were dropped and ‘Inverse pyramid’ cities did not </w:t>
      </w:r>
      <w:proofErr w:type="gramStart"/>
      <w:r>
        <w:rPr>
          <w:rFonts w:ascii="Times New Roman" w:hAnsi="Times New Roman"/>
        </w:rPr>
        <w:t>had</w:t>
      </w:r>
      <w:proofErr w:type="gramEnd"/>
      <w:r>
        <w:rPr>
          <w:rFonts w:ascii="Times New Roman" w:hAnsi="Times New Roman"/>
        </w:rPr>
        <w:t xml:space="preserve"> NA UHI values so those records were deleted)</w:t>
      </w:r>
    </w:p>
    <w:p w14:paraId="2233F3F4" w14:textId="77777777" w:rsidR="0018512E" w:rsidRDefault="00000000">
      <w:pPr>
        <w:rPr>
          <w:rFonts w:ascii="Times New Roman" w:hAnsi="Times New Roman"/>
        </w:rPr>
      </w:pPr>
      <w:r>
        <w:rPr>
          <w:rFonts w:ascii="Times New Roman" w:hAnsi="Times New Roman"/>
        </w:rPr>
        <w:t>UHI values are highest in hourglass city shapes followed by Pyramid shapes. Diamond city shapes have the lowest UHI values but the outliers in pyramid shapes are lowest for daytime and both day and night whereas hourglass has lowest outlier values for nighttime. Drop in nighttime UHI values is significant in Pyramid shape cities.</w:t>
      </w:r>
    </w:p>
    <w:p w14:paraId="3E22A8CA" w14:textId="77777777" w:rsidR="0018512E" w:rsidRDefault="00000000">
      <w:pPr>
        <w:rPr>
          <w:rFonts w:ascii="Times New Roman" w:hAnsi="Times New Roman"/>
        </w:rPr>
      </w:pPr>
      <w:r>
        <w:rPr>
          <w:rFonts w:ascii="Times New Roman" w:hAnsi="Times New Roman"/>
        </w:rPr>
        <w:t>NDVI values are highest in pyramid shapes whereas Diamond shape has lowest median NDVI value among 3 shapes</w:t>
      </w:r>
    </w:p>
    <w:p w14:paraId="52B21C5B" w14:textId="77777777" w:rsidR="0018512E" w:rsidRDefault="00000000">
      <w:pPr>
        <w:rPr>
          <w:rFonts w:ascii="Times New Roman" w:hAnsi="Times New Roman"/>
        </w:rPr>
      </w:pPr>
      <w:r>
        <w:rPr>
          <w:rFonts w:ascii="Times New Roman" w:hAnsi="Times New Roman"/>
        </w:rPr>
        <w:t xml:space="preserve">Surface water median values are highest in pyramid shapes whereas Diamond shape has lowest median surface water value among 3 shapes. Plots below in figure 4,5,6 show various city mean values and log of mean values distributed across 3 shapes viz. Diamond, hourglass </w:t>
      </w:r>
      <w:proofErr w:type="gramStart"/>
      <w:r>
        <w:rPr>
          <w:rFonts w:ascii="Times New Roman" w:hAnsi="Times New Roman"/>
        </w:rPr>
        <w:t>and  pyramid</w:t>
      </w:r>
      <w:proofErr w:type="gramEnd"/>
      <w:r>
        <w:rPr>
          <w:rFonts w:ascii="Times New Roman" w:hAnsi="Times New Roman"/>
        </w:rPr>
        <w:t xml:space="preserve">. </w:t>
      </w:r>
    </w:p>
    <w:p w14:paraId="15F6BA22" w14:textId="77777777" w:rsidR="0018512E" w:rsidRDefault="0018512E">
      <w:pPr>
        <w:ind w:firstLine="720"/>
        <w:rPr>
          <w:rFonts w:ascii="Times New Roman" w:hAnsi="Times New Roman"/>
        </w:rPr>
      </w:pPr>
    </w:p>
    <w:p w14:paraId="354F737C" w14:textId="77777777" w:rsidR="0018512E" w:rsidRDefault="0018512E">
      <w:pPr>
        <w:ind w:firstLine="720"/>
        <w:rPr>
          <w:rFonts w:ascii="Times New Roman" w:hAnsi="Times New Roman"/>
        </w:rPr>
      </w:pPr>
    </w:p>
    <w:p w14:paraId="440E1A50" w14:textId="77777777" w:rsidR="0018512E" w:rsidRDefault="0018512E">
      <w:pPr>
        <w:ind w:firstLine="720"/>
        <w:rPr>
          <w:rFonts w:ascii="Times New Roman" w:hAnsi="Times New Roman"/>
        </w:rPr>
      </w:pPr>
    </w:p>
    <w:p w14:paraId="6C1446BA" w14:textId="77777777" w:rsidR="0018512E" w:rsidRDefault="00000000">
      <w:pPr>
        <w:rPr>
          <w:rFonts w:ascii="Times New Roman" w:hAnsi="Times New Roman"/>
        </w:rPr>
      </w:pPr>
      <w:r>
        <w:rPr>
          <w:noProof/>
        </w:rPr>
        <w:lastRenderedPageBreak/>
        <mc:AlternateContent>
          <mc:Choice Requires="wpg">
            <w:drawing>
              <wp:inline distT="0" distB="0" distL="0" distR="0" wp14:anchorId="13300823" wp14:editId="34B4F04C">
                <wp:extent cx="5731510" cy="329490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18204" name=""/>
                        <pic:cNvPicPr>
                          <a:picLocks noChangeAspect="1"/>
                        </pic:cNvPicPr>
                      </pic:nvPicPr>
                      <pic:blipFill>
                        <a:blip r:embed="rId23"/>
                        <a:stretch/>
                      </pic:blipFill>
                      <pic:spPr bwMode="auto">
                        <a:xfrm>
                          <a:off x="0" y="0"/>
                          <a:ext cx="5731509" cy="3294906"/>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51.30pt;height:259.44pt;mso-wrap-distance-left:0.00pt;mso-wrap-distance-top:0.00pt;mso-wrap-distance-right:0.00pt;mso-wrap-distance-bottom:0.00pt;z-index:1;" stroked="false">
                <v:imagedata r:id="rId24" o:title=""/>
                <o:lock v:ext="edit" rotation="t"/>
              </v:shape>
            </w:pict>
          </mc:Fallback>
        </mc:AlternateContent>
      </w:r>
    </w:p>
    <w:p w14:paraId="60EA3B57" w14:textId="77777777" w:rsidR="0018512E" w:rsidRDefault="00000000">
      <w:pPr>
        <w:pStyle w:val="Caption"/>
      </w:pPr>
      <w:r>
        <w:rPr>
          <w:b/>
          <w:bCs/>
          <w:i w:val="0"/>
          <w:iCs w:val="0"/>
          <w:color w:val="000000" w:themeColor="text1"/>
          <w:sz w:val="22"/>
          <w:szCs w:val="22"/>
        </w:rPr>
        <w:t xml:space="preserve">Figure 4 Boxplots UHI, NDVI, surface water across city shapes </w:t>
      </w:r>
    </w:p>
    <w:p w14:paraId="14F3567E" w14:textId="77777777" w:rsidR="0018512E" w:rsidRDefault="00000000">
      <w:pPr>
        <w:rPr>
          <w:rFonts w:ascii="Times New Roman" w:hAnsi="Times New Roman"/>
        </w:rPr>
      </w:pPr>
      <w:r>
        <w:rPr>
          <w:rFonts w:ascii="Times New Roman" w:hAnsi="Times New Roman"/>
        </w:rPr>
        <w:t>Log transformed values</w:t>
      </w:r>
    </w:p>
    <w:p w14:paraId="5649EA1A" w14:textId="77777777" w:rsidR="0018512E" w:rsidRDefault="00000000">
      <w:pPr>
        <w:rPr>
          <w:rFonts w:ascii="Times New Roman" w:hAnsi="Times New Roman"/>
        </w:rPr>
      </w:pPr>
      <w:r>
        <w:rPr>
          <w:noProof/>
        </w:rPr>
        <mc:AlternateContent>
          <mc:Choice Requires="wpg">
            <w:drawing>
              <wp:inline distT="0" distB="0" distL="0" distR="0" wp14:anchorId="1C735553" wp14:editId="0F9D1018">
                <wp:extent cx="5731510" cy="342343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06901" name=""/>
                        <pic:cNvPicPr>
                          <a:picLocks noChangeAspect="1"/>
                        </pic:cNvPicPr>
                      </pic:nvPicPr>
                      <pic:blipFill>
                        <a:blip r:embed="rId25"/>
                        <a:stretch/>
                      </pic:blipFill>
                      <pic:spPr bwMode="auto">
                        <a:xfrm>
                          <a:off x="0" y="0"/>
                          <a:ext cx="5731509" cy="342343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51.30pt;height:269.56pt;mso-wrap-distance-left:0.00pt;mso-wrap-distance-top:0.00pt;mso-wrap-distance-right:0.00pt;mso-wrap-distance-bottom:0.00pt;z-index:1;" stroked="false">
                <v:imagedata r:id="rId26" o:title=""/>
                <o:lock v:ext="edit" rotation="t"/>
              </v:shape>
            </w:pict>
          </mc:Fallback>
        </mc:AlternateContent>
      </w:r>
    </w:p>
    <w:p w14:paraId="6CA6C87A" w14:textId="77777777" w:rsidR="0018512E" w:rsidRDefault="00000000">
      <w:pPr>
        <w:pStyle w:val="Caption"/>
        <w:rPr>
          <w:b/>
          <w:i w:val="0"/>
          <w:color w:val="000000" w:themeColor="text1"/>
          <w:sz w:val="22"/>
          <w:szCs w:val="22"/>
        </w:rPr>
      </w:pPr>
      <w:r>
        <w:rPr>
          <w:b/>
          <w:bCs/>
          <w:i w:val="0"/>
          <w:iCs w:val="0"/>
          <w:color w:val="000000" w:themeColor="text1"/>
          <w:sz w:val="22"/>
          <w:szCs w:val="22"/>
        </w:rPr>
        <w:t xml:space="preserve">Figure 5 Boxplot log values of UHI, NDVI, surface water across city shapes </w:t>
      </w:r>
    </w:p>
    <w:p w14:paraId="5565D2C6" w14:textId="77777777" w:rsidR="0018512E" w:rsidRDefault="0018512E">
      <w:pPr>
        <w:keepNext/>
      </w:pPr>
    </w:p>
    <w:p w14:paraId="3E53E9D8" w14:textId="77777777" w:rsidR="0018512E" w:rsidRDefault="0018512E">
      <w:pPr>
        <w:keepNext/>
        <w:rPr>
          <w:rFonts w:ascii="Times New Roman" w:hAnsi="Times New Roman"/>
        </w:rPr>
      </w:pPr>
    </w:p>
    <w:p w14:paraId="343EDD3C" w14:textId="77777777" w:rsidR="0018512E" w:rsidRDefault="00000000">
      <w:pPr>
        <w:keepNext/>
        <w:rPr>
          <w:rFonts w:ascii="Times New Roman" w:hAnsi="Times New Roman"/>
        </w:rPr>
      </w:pPr>
      <w:r>
        <w:rPr>
          <w:noProof/>
        </w:rPr>
        <mc:AlternateContent>
          <mc:Choice Requires="wpg">
            <w:drawing>
              <wp:inline distT="0" distB="0" distL="0" distR="0" wp14:anchorId="177F3260" wp14:editId="05BC558F">
                <wp:extent cx="5731510" cy="347925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8931" name=""/>
                        <pic:cNvPicPr>
                          <a:picLocks noChangeAspect="1"/>
                        </pic:cNvPicPr>
                      </pic:nvPicPr>
                      <pic:blipFill>
                        <a:blip r:embed="rId27"/>
                        <a:stretch/>
                      </pic:blipFill>
                      <pic:spPr bwMode="auto">
                        <a:xfrm>
                          <a:off x="0" y="0"/>
                          <a:ext cx="5731509" cy="347925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451.30pt;height:273.96pt;mso-wrap-distance-left:0.00pt;mso-wrap-distance-top:0.00pt;mso-wrap-distance-right:0.00pt;mso-wrap-distance-bottom:0.00pt;z-index:1;" stroked="false">
                <v:imagedata r:id="rId28" o:title=""/>
                <o:lock v:ext="edit" rotation="t"/>
              </v:shape>
            </w:pict>
          </mc:Fallback>
        </mc:AlternateContent>
      </w:r>
      <w:r>
        <w:rPr>
          <w:b/>
          <w:color w:val="000000" w:themeColor="text1"/>
        </w:rPr>
        <w:t>Figure 6 Violin plots for Log transformed values of UHI, NDVI, surface water across city shapes</w:t>
      </w:r>
    </w:p>
    <w:p w14:paraId="6ABA1180" w14:textId="77777777" w:rsidR="0018512E" w:rsidRDefault="0018512E">
      <w:pPr>
        <w:rPr>
          <w:rFonts w:ascii="Times New Roman" w:hAnsi="Times New Roman"/>
        </w:rPr>
      </w:pPr>
    </w:p>
    <w:p w14:paraId="7F3E3902" w14:textId="77777777" w:rsidR="0018512E" w:rsidRDefault="00000000">
      <w:pPr>
        <w:ind w:firstLine="720"/>
        <w:rPr>
          <w:rFonts w:ascii="Times New Roman" w:hAnsi="Times New Roman"/>
        </w:rPr>
      </w:pPr>
      <w:r>
        <w:rPr>
          <w:rFonts w:ascii="Times New Roman" w:hAnsi="Times New Roman"/>
        </w:rPr>
        <w:t>Anova plot for city shapes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13"/>
        <w:gridCol w:w="2313"/>
      </w:tblGrid>
      <w:tr w:rsidR="0018512E" w14:paraId="3B037EB2" w14:textId="77777777">
        <w:trPr>
          <w:trHeight w:val="3299"/>
        </w:trPr>
        <w:tc>
          <w:tcPr>
            <w:tcW w:w="5949" w:type="dxa"/>
          </w:tcPr>
          <w:p w14:paraId="111DF5F2" w14:textId="77777777" w:rsidR="0018512E" w:rsidRDefault="00000000">
            <w:pPr>
              <w:rPr>
                <w:rFonts w:ascii="Times New Roman" w:hAnsi="Times New Roman"/>
              </w:rPr>
            </w:pPr>
            <w:r>
              <w:rPr>
                <w:noProof/>
              </w:rPr>
              <mc:AlternateContent>
                <mc:Choice Requires="wpg">
                  <w:drawing>
                    <wp:inline distT="0" distB="0" distL="0" distR="0" wp14:anchorId="252B09C5" wp14:editId="7F229498">
                      <wp:extent cx="4126043" cy="25020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20258" name=""/>
                              <pic:cNvPicPr>
                                <a:picLocks noChangeAspect="1"/>
                              </pic:cNvPicPr>
                            </pic:nvPicPr>
                            <pic:blipFill>
                              <a:blip r:embed="rId29"/>
                              <a:stretch/>
                            </pic:blipFill>
                            <pic:spPr bwMode="auto">
                              <a:xfrm>
                                <a:off x="0" y="0"/>
                                <a:ext cx="4126042" cy="250209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324.89pt;height:197.01pt;mso-wrap-distance-left:0.00pt;mso-wrap-distance-top:0.00pt;mso-wrap-distance-right:0.00pt;mso-wrap-distance-bottom:0.00pt;z-index:1;" stroked="false">
                      <v:imagedata r:id="rId30" o:title=""/>
                      <o:lock v:ext="edit" rotation="t"/>
                    </v:shape>
                  </w:pict>
                </mc:Fallback>
              </mc:AlternateContent>
            </w:r>
          </w:p>
          <w:p w14:paraId="4570EDE6" w14:textId="77777777" w:rsidR="0018512E" w:rsidRDefault="00000000">
            <w:pPr>
              <w:pStyle w:val="Caption"/>
              <w:rPr>
                <w:b/>
                <w:bCs/>
                <w:i w:val="0"/>
                <w:color w:val="000000" w:themeColor="text1"/>
                <w:sz w:val="20"/>
                <w:szCs w:val="20"/>
              </w:rPr>
            </w:pPr>
            <w:r>
              <w:rPr>
                <w:b/>
                <w:bCs/>
                <w:i w:val="0"/>
                <w:iCs w:val="0"/>
                <w:color w:val="000000" w:themeColor="text1"/>
                <w:sz w:val="20"/>
                <w:szCs w:val="20"/>
              </w:rPr>
              <w:t xml:space="preserve">Figure 7 Anova plot of City shape and UHI both day and night mean values </w:t>
            </w:r>
          </w:p>
        </w:tc>
        <w:tc>
          <w:tcPr>
            <w:tcW w:w="3067" w:type="dxa"/>
          </w:tcPr>
          <w:p w14:paraId="1863781C" w14:textId="77777777" w:rsidR="0018512E" w:rsidRDefault="00000000">
            <w:pPr>
              <w:rPr>
                <w:rFonts w:ascii="Times New Roman" w:hAnsi="Times New Roman"/>
              </w:rPr>
            </w:pPr>
            <w:r>
              <w:rPr>
                <w:rFonts w:ascii="Times New Roman" w:hAnsi="Times New Roman"/>
              </w:rPr>
              <w:t>Anova plot of UHI both day and night mean values against City shape provides an insight into distribution of UHI day and night mean values among three major city shapes.  UHI values are spread across different ranges suggesting correlation among city shapes and UHI values</w:t>
            </w:r>
          </w:p>
        </w:tc>
      </w:tr>
    </w:tbl>
    <w:p w14:paraId="1020592B" w14:textId="77777777" w:rsidR="0018512E" w:rsidRDefault="0018512E">
      <w:pPr>
        <w:rPr>
          <w:rFonts w:ascii="Times New Roman" w:hAnsi="Times New Roman"/>
        </w:rPr>
      </w:pPr>
    </w:p>
    <w:p w14:paraId="44098CAE" w14:textId="77777777" w:rsidR="0018512E" w:rsidRDefault="00000000">
      <w:pPr>
        <w:ind w:firstLine="720"/>
        <w:rPr>
          <w:rFonts w:ascii="Times New Roman" w:hAnsi="Times New Roman"/>
        </w:rPr>
      </w:pPr>
      <w:r>
        <w:rPr>
          <w:rFonts w:ascii="Times New Roman" w:hAnsi="Times New Roman"/>
        </w:rPr>
        <w:t xml:space="preserve"> city shapes are converted to numerical values and </w:t>
      </w:r>
      <w:proofErr w:type="spellStart"/>
      <w:r>
        <w:rPr>
          <w:rFonts w:ascii="Times New Roman" w:hAnsi="Times New Roman"/>
        </w:rPr>
        <w:t>pairplot</w:t>
      </w:r>
      <w:proofErr w:type="spellEnd"/>
      <w:r>
        <w:rPr>
          <w:rFonts w:ascii="Times New Roman" w:hAnsi="Times New Roman"/>
        </w:rPr>
        <w:t xml:space="preserve"> of all variables using </w:t>
      </w:r>
      <w:proofErr w:type="spellStart"/>
      <w:proofErr w:type="gramStart"/>
      <w:r>
        <w:rPr>
          <w:rFonts w:ascii="Times New Roman" w:hAnsi="Times New Roman"/>
        </w:rPr>
        <w:t>ggpairs</w:t>
      </w:r>
      <w:proofErr w:type="spellEnd"/>
      <w:r>
        <w:rPr>
          <w:rFonts w:ascii="Times New Roman" w:hAnsi="Times New Roman"/>
        </w:rPr>
        <w:t>(</w:t>
      </w:r>
      <w:proofErr w:type="gramEnd"/>
      <w:r>
        <w:rPr>
          <w:rFonts w:ascii="Times New Roman" w:hAnsi="Times New Roman"/>
        </w:rPr>
        <w:t>) is plotted below which suggest correlation among variables like UHI-NDVI</w:t>
      </w:r>
    </w:p>
    <w:p w14:paraId="3D66C2AE" w14:textId="77777777" w:rsidR="0018512E" w:rsidRDefault="00000000">
      <w:pPr>
        <w:keepNext/>
      </w:pPr>
      <w:r>
        <w:rPr>
          <w:noProof/>
        </w:rPr>
        <w:lastRenderedPageBreak/>
        <mc:AlternateContent>
          <mc:Choice Requires="wpg">
            <w:drawing>
              <wp:inline distT="0" distB="0" distL="0" distR="0" wp14:anchorId="6CAB76BD" wp14:editId="08F723AE">
                <wp:extent cx="5731510" cy="357493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8219" name=""/>
                        <pic:cNvPicPr>
                          <a:picLocks noChangeAspect="1"/>
                        </pic:cNvPicPr>
                      </pic:nvPicPr>
                      <pic:blipFill>
                        <a:blip r:embed="rId31"/>
                        <a:stretch/>
                      </pic:blipFill>
                      <pic:spPr bwMode="auto">
                        <a:xfrm>
                          <a:off x="0" y="0"/>
                          <a:ext cx="5731509" cy="357493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51.30pt;height:281.49pt;mso-wrap-distance-left:0.00pt;mso-wrap-distance-top:0.00pt;mso-wrap-distance-right:0.00pt;mso-wrap-distance-bottom:0.00pt;z-index:1;" stroked="false">
                <v:imagedata r:id="rId32" o:title=""/>
                <o:lock v:ext="edit" rotation="t"/>
              </v:shape>
            </w:pict>
          </mc:Fallback>
        </mc:AlternateContent>
      </w:r>
    </w:p>
    <w:p w14:paraId="2A477464" w14:textId="77777777" w:rsidR="0018512E" w:rsidRDefault="00000000">
      <w:pPr>
        <w:pStyle w:val="Caption"/>
        <w:tabs>
          <w:tab w:val="left" w:pos="5960"/>
        </w:tabs>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fldChar w:fldCharType="begin"/>
      </w:r>
      <w:r>
        <w:rPr>
          <w:rFonts w:ascii="Times New Roman" w:hAnsi="Times New Roman" w:cs="Times New Roman"/>
          <w:b/>
          <w:bCs/>
          <w:i w:val="0"/>
          <w:iCs w:val="0"/>
          <w:color w:val="auto"/>
          <w:sz w:val="20"/>
          <w:szCs w:val="20"/>
        </w:rPr>
        <w:instrText xml:space="preserve"> SEQ Figure \* ARABIC </w:instrText>
      </w:r>
      <w:r>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color w:val="auto"/>
          <w:sz w:val="20"/>
          <w:szCs w:val="20"/>
        </w:rPr>
        <w:t>8</w:t>
      </w:r>
      <w:r>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 xml:space="preserve"> Correlogram displaying relationship among variables</w:t>
      </w:r>
      <w:r>
        <w:rPr>
          <w:rFonts w:ascii="Times New Roman" w:hAnsi="Times New Roman" w:cs="Times New Roman"/>
          <w:b/>
          <w:bCs/>
          <w:i w:val="0"/>
          <w:iCs w:val="0"/>
          <w:color w:val="auto"/>
          <w:sz w:val="20"/>
          <w:szCs w:val="20"/>
        </w:rPr>
        <w:tab/>
      </w:r>
    </w:p>
    <w:p w14:paraId="1248D861" w14:textId="77777777" w:rsidR="0018512E" w:rsidRDefault="00000000">
      <w:pPr>
        <w:tabs>
          <w:tab w:val="left" w:pos="6092"/>
        </w:tabs>
        <w:rPr>
          <w:rFonts w:ascii="Times New Roman" w:hAnsi="Times New Roman"/>
        </w:rPr>
      </w:pPr>
      <w:r>
        <w:rPr>
          <w:rFonts w:ascii="Times New Roman" w:hAnsi="Times New Roman"/>
        </w:rPr>
        <w:tab/>
      </w:r>
    </w:p>
    <w:p w14:paraId="0FA1AF9F" w14:textId="77777777" w:rsidR="0018512E" w:rsidRDefault="00000000">
      <w:pPr>
        <w:rPr>
          <w:rFonts w:ascii="Times New Roman" w:hAnsi="Times New Roman"/>
          <w:b/>
          <w:bCs/>
        </w:rPr>
      </w:pPr>
      <w:r>
        <w:rPr>
          <w:rFonts w:ascii="Times New Roman" w:hAnsi="Times New Roman"/>
          <w:b/>
          <w:bCs/>
        </w:rPr>
        <w:t>Programs used and corresponding outputs generated by them -</w:t>
      </w:r>
    </w:p>
    <w:p w14:paraId="48DB2AF2" w14:textId="77777777" w:rsidR="0018512E" w:rsidRDefault="00000000">
      <w:pPr>
        <w:ind w:firstLine="720"/>
        <w:rPr>
          <w:rFonts w:ascii="Times New Roman" w:hAnsi="Times New Roman"/>
        </w:rPr>
      </w:pPr>
      <w:r>
        <w:rPr>
          <w:rFonts w:ascii="Times New Roman" w:hAnsi="Times New Roman"/>
          <w:bCs/>
        </w:rPr>
        <w:t xml:space="preserve">There is a python program written using </w:t>
      </w:r>
      <w:proofErr w:type="spellStart"/>
      <w:r>
        <w:rPr>
          <w:rFonts w:ascii="Times New Roman" w:hAnsi="Times New Roman"/>
          <w:bCs/>
        </w:rPr>
        <w:t>ee</w:t>
      </w:r>
      <w:proofErr w:type="spellEnd"/>
      <w:r>
        <w:rPr>
          <w:rFonts w:ascii="Times New Roman" w:hAnsi="Times New Roman"/>
          <w:bCs/>
        </w:rPr>
        <w:t xml:space="preserve">, </w:t>
      </w:r>
      <w:proofErr w:type="spellStart"/>
      <w:r>
        <w:rPr>
          <w:rFonts w:ascii="Times New Roman" w:hAnsi="Times New Roman"/>
          <w:bCs/>
        </w:rPr>
        <w:t>geemap</w:t>
      </w:r>
      <w:proofErr w:type="spellEnd"/>
      <w:r>
        <w:rPr>
          <w:rFonts w:ascii="Times New Roman" w:hAnsi="Times New Roman"/>
          <w:bCs/>
        </w:rPr>
        <w:t xml:space="preserve"> API to download surface water data from Google earth engine as 6 tiles.</w:t>
      </w:r>
    </w:p>
    <w:p w14:paraId="1B0B6AFF" w14:textId="77777777" w:rsidR="0018512E" w:rsidRDefault="00000000">
      <w:pPr>
        <w:ind w:firstLine="720"/>
        <w:rPr>
          <w:rFonts w:ascii="Times New Roman" w:hAnsi="Times New Roman"/>
          <w:bCs/>
        </w:rPr>
      </w:pPr>
      <w:r>
        <w:rPr>
          <w:rFonts w:ascii="Times New Roman" w:hAnsi="Times New Roman"/>
          <w:bCs/>
        </w:rPr>
        <w:t>NDVI and surface data is in the form of multiple tiles. So, a python program is written to determine the list of cities included in each tile. And in R program only the tile containing city is opened at a time in order to reduce memory usage.</w:t>
      </w:r>
    </w:p>
    <w:p w14:paraId="20146D63" w14:textId="77777777" w:rsidR="0018512E" w:rsidRDefault="00000000">
      <w:pPr>
        <w:ind w:firstLine="720"/>
        <w:rPr>
          <w:rFonts w:ascii="Times New Roman" w:hAnsi="Times New Roman"/>
          <w:bCs/>
        </w:rPr>
      </w:pPr>
      <w:r>
        <w:rPr>
          <w:rFonts w:ascii="Times New Roman" w:hAnsi="Times New Roman"/>
          <w:bCs/>
        </w:rPr>
        <w:t>Then R program reads all the data files and crops the data based on the shape file, calculates means of cities and merges NDVI, UHI, surface means into a single csv</w:t>
      </w:r>
    </w:p>
    <w:p w14:paraId="4AB54402" w14:textId="77777777" w:rsidR="0018512E" w:rsidRDefault="00000000">
      <w:pPr>
        <w:ind w:firstLine="720"/>
        <w:rPr>
          <w:rFonts w:ascii="Times New Roman" w:hAnsi="Times New Roman"/>
        </w:rPr>
      </w:pPr>
      <w:r>
        <w:rPr>
          <w:rFonts w:ascii="Times New Roman" w:hAnsi="Times New Roman"/>
          <w:bCs/>
        </w:rPr>
        <w:t xml:space="preserve">Python program was written to merge City shape csv created previously with this csv containing various means Also city coordinates information was added to this csv. </w:t>
      </w:r>
      <w:r>
        <w:rPr>
          <w:rFonts w:ascii="Times New Roman" w:hAnsi="Times New Roman"/>
        </w:rPr>
        <w:t>A single file containing all means along with coordinates is created</w:t>
      </w:r>
    </w:p>
    <w:p w14:paraId="26FEE0C9" w14:textId="77777777" w:rsidR="0018512E" w:rsidRDefault="00000000">
      <w:pPr>
        <w:ind w:firstLine="720"/>
        <w:rPr>
          <w:rFonts w:ascii="Times New Roman" w:hAnsi="Times New Roman"/>
        </w:rPr>
      </w:pPr>
      <w:r>
        <w:rPr>
          <w:rFonts w:ascii="Times New Roman" w:hAnsi="Times New Roman"/>
          <w:bCs/>
        </w:rPr>
        <w:t>R program was used for analysis using Boxplots, Anova and Kruskal-</w:t>
      </w:r>
      <w:proofErr w:type="gramStart"/>
      <w:r>
        <w:rPr>
          <w:rFonts w:ascii="Times New Roman" w:hAnsi="Times New Roman"/>
          <w:bCs/>
        </w:rPr>
        <w:t>Wallis</w:t>
      </w:r>
      <w:proofErr w:type="gramEnd"/>
      <w:r>
        <w:rPr>
          <w:rFonts w:ascii="Times New Roman" w:hAnsi="Times New Roman"/>
          <w:bCs/>
        </w:rPr>
        <w:t xml:space="preserve"> test Also logistic regression ML model was used in a python program to explore relationship between UHI and city shape, NDVI, surface water</w:t>
      </w:r>
    </w:p>
    <w:p w14:paraId="1B02539E" w14:textId="77777777" w:rsidR="0018512E" w:rsidRDefault="0018512E">
      <w:pPr>
        <w:ind w:firstLine="720"/>
        <w:rPr>
          <w:rFonts w:ascii="Times New Roman" w:hAnsi="Times New Roman"/>
        </w:rPr>
      </w:pPr>
    </w:p>
    <w:p w14:paraId="434E8AA6" w14:textId="77777777" w:rsidR="0018512E" w:rsidRDefault="00000000">
      <w:pPr>
        <w:rPr>
          <w:rFonts w:ascii="Times New Roman" w:hAnsi="Times New Roman"/>
          <w:b/>
          <w:bCs/>
        </w:rPr>
      </w:pPr>
      <w:r>
        <w:rPr>
          <w:rFonts w:ascii="Times New Roman" w:hAnsi="Times New Roman"/>
          <w:b/>
          <w:bCs/>
        </w:rPr>
        <w:t>ML model and correlation discussion</w:t>
      </w:r>
    </w:p>
    <w:p w14:paraId="3729C943" w14:textId="77777777" w:rsidR="0018512E" w:rsidRDefault="00000000">
      <w:pPr>
        <w:ind w:firstLine="720"/>
        <w:rPr>
          <w:rFonts w:ascii="Times New Roman" w:hAnsi="Times New Roman"/>
        </w:rPr>
      </w:pPr>
      <w:r>
        <w:rPr>
          <w:rFonts w:ascii="Times New Roman" w:hAnsi="Times New Roman"/>
        </w:rPr>
        <w:t xml:space="preserve">Correlations suggested in </w:t>
      </w:r>
      <w:proofErr w:type="spellStart"/>
      <w:r>
        <w:rPr>
          <w:rFonts w:ascii="Times New Roman" w:hAnsi="Times New Roman"/>
        </w:rPr>
        <w:t>anova</w:t>
      </w:r>
      <w:proofErr w:type="spellEnd"/>
      <w:r>
        <w:rPr>
          <w:rFonts w:ascii="Times New Roman" w:hAnsi="Times New Roman"/>
        </w:rPr>
        <w:t xml:space="preserve"> plot become </w:t>
      </w:r>
      <w:proofErr w:type="gramStart"/>
      <w:r>
        <w:rPr>
          <w:rFonts w:ascii="Times New Roman" w:hAnsi="Times New Roman"/>
        </w:rPr>
        <w:t>more clear</w:t>
      </w:r>
      <w:proofErr w:type="gramEnd"/>
      <w:r>
        <w:rPr>
          <w:rFonts w:ascii="Times New Roman" w:hAnsi="Times New Roman"/>
        </w:rPr>
        <w:t xml:space="preserve"> with one way Anova test shown below in Fig.9. P-value obtained from Anova test </w:t>
      </w:r>
      <w:proofErr w:type="gramStart"/>
      <w:r>
        <w:rPr>
          <w:rFonts w:ascii="Times New Roman" w:hAnsi="Times New Roman"/>
        </w:rPr>
        <w:t>by  comparing</w:t>
      </w:r>
      <w:proofErr w:type="gramEnd"/>
      <w:r>
        <w:rPr>
          <w:rFonts w:ascii="Times New Roman" w:hAnsi="Times New Roman"/>
        </w:rPr>
        <w:t xml:space="preserve"> mean UHI day and night mean value with city shape  is lesser than 0.05. This indicates UHI day and night mean value is correlated to city shape. </w:t>
      </w:r>
    </w:p>
    <w:p w14:paraId="591AE9B4" w14:textId="77777777" w:rsidR="0018512E" w:rsidRDefault="00000000">
      <w:pPr>
        <w:ind w:firstLine="720"/>
        <w:rPr>
          <w:rFonts w:ascii="Times New Roman" w:hAnsi="Times New Roman"/>
        </w:rPr>
      </w:pPr>
      <w:r>
        <w:rPr>
          <w:rFonts w:ascii="Times New Roman" w:hAnsi="Times New Roman"/>
        </w:rPr>
        <w:t>One Way Anova test</w:t>
      </w:r>
    </w:p>
    <w:p w14:paraId="78847A79" w14:textId="77777777" w:rsidR="0018512E" w:rsidRDefault="00000000">
      <w:pPr>
        <w:rPr>
          <w:rFonts w:ascii="Times New Roman" w:hAnsi="Times New Roman"/>
        </w:rPr>
      </w:pPr>
      <w:r>
        <w:rPr>
          <w:rFonts w:ascii="Times New Roman" w:hAnsi="Times New Roman"/>
          <w:noProof/>
        </w:rPr>
        <w:lastRenderedPageBreak/>
        <mc:AlternateContent>
          <mc:Choice Requires="wpg">
            <w:drawing>
              <wp:inline distT="0" distB="0" distL="0" distR="0" wp14:anchorId="0C2076CC" wp14:editId="547A2682">
                <wp:extent cx="5731510" cy="2038350"/>
                <wp:effectExtent l="0" t="0" r="254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27047" name=""/>
                        <pic:cNvPicPr>
                          <a:picLocks noChangeAspect="1"/>
                        </pic:cNvPicPr>
                      </pic:nvPicPr>
                      <pic:blipFill>
                        <a:blip r:embed="rId33"/>
                        <a:stretch/>
                      </pic:blipFill>
                      <pic:spPr bwMode="auto">
                        <a:xfrm>
                          <a:off x="0" y="0"/>
                          <a:ext cx="5731510" cy="203834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51.30pt;height:160.50pt;mso-wrap-distance-left:0.00pt;mso-wrap-distance-top:0.00pt;mso-wrap-distance-right:0.00pt;mso-wrap-distance-bottom:0.00pt;z-index:1;" stroked="false">
                <v:imagedata r:id="rId34" o:title=""/>
                <o:lock v:ext="edit" rotation="t"/>
              </v:shape>
            </w:pict>
          </mc:Fallback>
        </mc:AlternateContent>
      </w:r>
    </w:p>
    <w:p w14:paraId="0D5B7D3B" w14:textId="77777777" w:rsidR="0018512E" w:rsidRDefault="00000000">
      <w:pPr>
        <w:pStyle w:val="Caption"/>
      </w:pPr>
      <w:r>
        <w:rPr>
          <w:b/>
          <w:bCs/>
          <w:i w:val="0"/>
          <w:iCs w:val="0"/>
          <w:color w:val="000000" w:themeColor="text1"/>
        </w:rPr>
        <w:t xml:space="preserve">Fig 9 </w:t>
      </w:r>
      <w:proofErr w:type="gramStart"/>
      <w:r>
        <w:rPr>
          <w:b/>
          <w:bCs/>
          <w:i w:val="0"/>
          <w:iCs w:val="0"/>
          <w:color w:val="000000" w:themeColor="text1"/>
        </w:rPr>
        <w:t>One way</w:t>
      </w:r>
      <w:proofErr w:type="gramEnd"/>
      <w:r>
        <w:rPr>
          <w:b/>
          <w:bCs/>
          <w:i w:val="0"/>
          <w:iCs w:val="0"/>
          <w:color w:val="000000" w:themeColor="text1"/>
        </w:rPr>
        <w:t xml:space="preserve"> Anova test between city shape and UHI both day and night mean values </w:t>
      </w:r>
    </w:p>
    <w:p w14:paraId="09DFEAEC" w14:textId="77777777" w:rsidR="0018512E" w:rsidRDefault="00000000">
      <w:pPr>
        <w:ind w:firstLine="720"/>
        <w:rPr>
          <w:rFonts w:ascii="Times New Roman" w:hAnsi="Times New Roman"/>
        </w:rPr>
      </w:pPr>
      <w:r>
        <w:rPr>
          <w:rFonts w:ascii="Times New Roman" w:hAnsi="Times New Roman"/>
        </w:rPr>
        <w:t>Kruskal Wallis test- Kruskal Wallis test further provides comparison among the city shapes as shown below. The pairwise comparison shows that, only Hourglass and Pyramid are significantly different (p &lt; 0.05).</w:t>
      </w:r>
    </w:p>
    <w:p w14:paraId="6E4412D5" w14:textId="77777777" w:rsidR="0018512E" w:rsidRDefault="0018512E">
      <w:pPr>
        <w:ind w:firstLine="720"/>
        <w:rPr>
          <w:rFonts w:ascii="Times New Roman" w:hAnsi="Times New Roman"/>
        </w:rPr>
      </w:pPr>
    </w:p>
    <w:p w14:paraId="449370F0" w14:textId="77777777" w:rsidR="0018512E" w:rsidRDefault="00000000">
      <w:pPr>
        <w:rPr>
          <w:rFonts w:ascii="Times New Roman" w:hAnsi="Times New Roman"/>
        </w:rPr>
      </w:pPr>
      <w:r>
        <w:rPr>
          <w:rFonts w:ascii="Times New Roman" w:hAnsi="Times New Roman"/>
          <w:noProof/>
        </w:rPr>
        <mc:AlternateContent>
          <mc:Choice Requires="wpg">
            <w:drawing>
              <wp:inline distT="0" distB="0" distL="0" distR="0" wp14:anchorId="6D241E1E" wp14:editId="1DA45D63">
                <wp:extent cx="5731510" cy="375158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48486" name=""/>
                        <pic:cNvPicPr>
                          <a:picLocks noChangeAspect="1"/>
                        </pic:cNvPicPr>
                      </pic:nvPicPr>
                      <pic:blipFill>
                        <a:blip r:embed="rId35"/>
                        <a:stretch/>
                      </pic:blipFill>
                      <pic:spPr bwMode="auto">
                        <a:xfrm>
                          <a:off x="0" y="0"/>
                          <a:ext cx="5731510" cy="375158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51.30pt;height:295.40pt;mso-wrap-distance-left:0.00pt;mso-wrap-distance-top:0.00pt;mso-wrap-distance-right:0.00pt;mso-wrap-distance-bottom:0.00pt;z-index:1;" stroked="false">
                <v:imagedata r:id="rId36" o:title=""/>
                <o:lock v:ext="edit" rotation="t"/>
              </v:shape>
            </w:pict>
          </mc:Fallback>
        </mc:AlternateContent>
      </w:r>
    </w:p>
    <w:p w14:paraId="67606EE4" w14:textId="77777777" w:rsidR="0018512E" w:rsidRDefault="00000000">
      <w:pPr>
        <w:pStyle w:val="Caption"/>
      </w:pPr>
      <w:r>
        <w:rPr>
          <w:b/>
          <w:bCs/>
          <w:i w:val="0"/>
          <w:iCs w:val="0"/>
          <w:color w:val="000000" w:themeColor="text1"/>
        </w:rPr>
        <w:t xml:space="preserve">Fig 10. Kruskal Wallis test and </w:t>
      </w:r>
      <w:proofErr w:type="spellStart"/>
      <w:r>
        <w:rPr>
          <w:b/>
          <w:bCs/>
          <w:i w:val="0"/>
          <w:iCs w:val="0"/>
          <w:color w:val="000000" w:themeColor="text1"/>
        </w:rPr>
        <w:t>wilcox</w:t>
      </w:r>
      <w:proofErr w:type="spellEnd"/>
      <w:r>
        <w:rPr>
          <w:b/>
          <w:bCs/>
          <w:i w:val="0"/>
          <w:iCs w:val="0"/>
          <w:color w:val="000000" w:themeColor="text1"/>
        </w:rPr>
        <w:t xml:space="preserve"> test showing comparison among city shapes </w:t>
      </w:r>
    </w:p>
    <w:p w14:paraId="798B1A82" w14:textId="77777777" w:rsidR="0018512E" w:rsidRDefault="00000000">
      <w:pPr>
        <w:rPr>
          <w:rFonts w:ascii="Times New Roman" w:hAnsi="Times New Roman"/>
          <w:b/>
          <w:bCs/>
        </w:rPr>
      </w:pPr>
      <w:r>
        <w:rPr>
          <w:rFonts w:ascii="Times New Roman" w:hAnsi="Times New Roman"/>
          <w:b/>
          <w:bCs/>
        </w:rPr>
        <w:t>Machine learning models-</w:t>
      </w:r>
    </w:p>
    <w:p w14:paraId="6884ECD4" w14:textId="77777777" w:rsidR="0018512E" w:rsidRDefault="00000000">
      <w:pPr>
        <w:rPr>
          <w:rFonts w:ascii="Times New Roman" w:hAnsi="Times New Roman"/>
        </w:rPr>
      </w:pPr>
      <w:r>
        <w:rPr>
          <w:rFonts w:ascii="Times New Roman" w:hAnsi="Times New Roman"/>
        </w:rPr>
        <w:t xml:space="preserve">Logistic regression model is fitted on variables Mean day and night UHI against city </w:t>
      </w:r>
      <w:proofErr w:type="spellStart"/>
      <w:proofErr w:type="gramStart"/>
      <w:r>
        <w:rPr>
          <w:rFonts w:ascii="Times New Roman" w:hAnsi="Times New Roman"/>
        </w:rPr>
        <w:t>shape,surface</w:t>
      </w:r>
      <w:proofErr w:type="spellEnd"/>
      <w:proofErr w:type="gramEnd"/>
      <w:r>
        <w:rPr>
          <w:rFonts w:ascii="Times New Roman" w:hAnsi="Times New Roman"/>
        </w:rPr>
        <w:t xml:space="preserve"> water,  NDVI, mean height, dip statistic, skewness in a python program . Another similar model is fitted between city shape and Mean day and night UHI.  On fitting logistic regression machine learning model, the coefficient summary of two models is listed below. p-value of NDVI is 0.005 </w:t>
      </w:r>
      <w:proofErr w:type="spellStart"/>
      <w:r>
        <w:rPr>
          <w:rFonts w:ascii="Times New Roman" w:hAnsi="Times New Roman"/>
        </w:rPr>
        <w:t>where as</w:t>
      </w:r>
      <w:proofErr w:type="spellEnd"/>
      <w:r>
        <w:rPr>
          <w:rFonts w:ascii="Times New Roman" w:hAnsi="Times New Roman"/>
        </w:rPr>
        <w:t xml:space="preserve"> p-value of mean height is 0.03 which is lesser than 0.05. First table column indicates a </w:t>
      </w:r>
      <w:r>
        <w:rPr>
          <w:rFonts w:ascii="Times New Roman" w:hAnsi="Times New Roman"/>
        </w:rPr>
        <w:lastRenderedPageBreak/>
        <w:t xml:space="preserve">correlation between mean NDVI, mean height and UHI where as in second </w:t>
      </w:r>
      <w:proofErr w:type="gramStart"/>
      <w:r>
        <w:rPr>
          <w:rFonts w:ascii="Times New Roman" w:hAnsi="Times New Roman"/>
        </w:rPr>
        <w:t>column ,</w:t>
      </w:r>
      <w:proofErr w:type="gramEnd"/>
      <w:r>
        <w:rPr>
          <w:rFonts w:ascii="Times New Roman" w:hAnsi="Times New Roman"/>
        </w:rPr>
        <w:t xml:space="preserve"> p-value of  ‘both day and night UHI mean’  is lesser than 0.05 indicating correlation among two.</w:t>
      </w:r>
    </w:p>
    <w:tbl>
      <w:tblPr>
        <w:tblStyle w:val="TableGrid"/>
        <w:tblW w:w="0" w:type="auto"/>
        <w:tblLook w:val="04A0" w:firstRow="1" w:lastRow="0" w:firstColumn="1" w:lastColumn="0" w:noHBand="0" w:noVBand="1"/>
      </w:tblPr>
      <w:tblGrid>
        <w:gridCol w:w="4957"/>
        <w:gridCol w:w="4059"/>
      </w:tblGrid>
      <w:tr w:rsidR="0018512E" w14:paraId="27CFDD18" w14:textId="77777777">
        <w:tc>
          <w:tcPr>
            <w:tcW w:w="4957" w:type="dxa"/>
          </w:tcPr>
          <w:p w14:paraId="4E7E67BE" w14:textId="77777777" w:rsidR="0018512E" w:rsidRDefault="00000000">
            <w:pPr>
              <w:rPr>
                <w:rFonts w:ascii="Times New Roman" w:hAnsi="Times New Roman"/>
                <w:b/>
                <w:bCs/>
                <w:sz w:val="14"/>
                <w:szCs w:val="14"/>
              </w:rPr>
            </w:pPr>
            <w:r>
              <w:rPr>
                <w:rFonts w:ascii="Times New Roman" w:hAnsi="Times New Roman"/>
                <w:b/>
                <w:bCs/>
                <w:sz w:val="14"/>
                <w:szCs w:val="14"/>
              </w:rPr>
              <w:t xml:space="preserve">Target variable - </w:t>
            </w:r>
            <w:proofErr w:type="spellStart"/>
            <w:r>
              <w:rPr>
                <w:rFonts w:ascii="Times New Roman" w:hAnsi="Times New Roman"/>
                <w:b/>
                <w:bCs/>
                <w:sz w:val="14"/>
                <w:szCs w:val="14"/>
              </w:rPr>
              <w:t>mean_uhi_DayNight</w:t>
            </w:r>
            <w:proofErr w:type="spellEnd"/>
          </w:p>
          <w:p w14:paraId="625EBEFC" w14:textId="77777777" w:rsidR="0018512E" w:rsidRDefault="00000000">
            <w:pPr>
              <w:rPr>
                <w:rFonts w:ascii="Times New Roman" w:hAnsi="Times New Roman"/>
                <w:b/>
                <w:bCs/>
                <w:sz w:val="14"/>
                <w:szCs w:val="14"/>
              </w:rPr>
            </w:pPr>
            <w:r>
              <w:rPr>
                <w:rFonts w:ascii="Times New Roman" w:hAnsi="Times New Roman"/>
                <w:b/>
                <w:bCs/>
                <w:sz w:val="14"/>
                <w:szCs w:val="14"/>
              </w:rPr>
              <w:t xml:space="preserve">Other variables - </w:t>
            </w:r>
            <w:proofErr w:type="spellStart"/>
            <w:r>
              <w:rPr>
                <w:rFonts w:ascii="Times New Roman" w:hAnsi="Times New Roman"/>
                <w:b/>
                <w:bCs/>
                <w:sz w:val="14"/>
                <w:szCs w:val="14"/>
              </w:rPr>
              <w:t>mean_ndvi</w:t>
            </w:r>
            <w:proofErr w:type="spellEnd"/>
            <w:r>
              <w:rPr>
                <w:rFonts w:ascii="Times New Roman" w:hAnsi="Times New Roman"/>
                <w:b/>
                <w:bCs/>
                <w:sz w:val="14"/>
                <w:szCs w:val="14"/>
              </w:rPr>
              <w:t xml:space="preserve"> + Class +</w:t>
            </w:r>
            <w:proofErr w:type="spellStart"/>
            <w:r>
              <w:rPr>
                <w:rFonts w:ascii="Times New Roman" w:hAnsi="Times New Roman"/>
                <w:b/>
                <w:bCs/>
                <w:sz w:val="14"/>
                <w:szCs w:val="14"/>
              </w:rPr>
              <w:t>mean_surface_water</w:t>
            </w:r>
            <w:proofErr w:type="spellEnd"/>
            <w:r>
              <w:rPr>
                <w:rFonts w:ascii="Times New Roman" w:hAnsi="Times New Roman"/>
                <w:b/>
                <w:bCs/>
                <w:sz w:val="14"/>
                <w:szCs w:val="14"/>
              </w:rPr>
              <w:t xml:space="preserve"> +</w:t>
            </w:r>
            <w:proofErr w:type="spellStart"/>
            <w:r>
              <w:rPr>
                <w:rFonts w:ascii="Times New Roman" w:hAnsi="Times New Roman"/>
                <w:b/>
                <w:bCs/>
                <w:sz w:val="14"/>
                <w:szCs w:val="14"/>
              </w:rPr>
              <w:t>Mean_Height+skewness+dip</w:t>
            </w:r>
            <w:proofErr w:type="spellEnd"/>
            <w:r>
              <w:rPr>
                <w:rFonts w:ascii="Times New Roman" w:hAnsi="Times New Roman"/>
                <w:b/>
                <w:bCs/>
                <w:sz w:val="14"/>
                <w:szCs w:val="14"/>
              </w:rPr>
              <w:t xml:space="preserve"> statistic</w:t>
            </w:r>
          </w:p>
          <w:p w14:paraId="67D1B704" w14:textId="77777777" w:rsidR="0018512E" w:rsidRDefault="00000000">
            <w:pPr>
              <w:rPr>
                <w:rFonts w:ascii="Times New Roman" w:hAnsi="Times New Roman"/>
                <w:b/>
                <w:bCs/>
                <w:sz w:val="14"/>
                <w:szCs w:val="14"/>
              </w:rPr>
            </w:pPr>
            <w:r>
              <w:rPr>
                <w:rFonts w:ascii="Times New Roman" w:hAnsi="Times New Roman"/>
                <w:b/>
                <w:bCs/>
                <w:sz w:val="14"/>
                <w:szCs w:val="14"/>
              </w:rPr>
              <w:t>(After deleting all NA values)</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145"/>
              <w:gridCol w:w="1297"/>
              <w:gridCol w:w="1142"/>
              <w:gridCol w:w="507"/>
            </w:tblGrid>
            <w:tr w:rsidR="0018512E" w14:paraId="50FB4BF5" w14:textId="77777777">
              <w:trPr>
                <w:tblCellSpacing w:w="15" w:type="dxa"/>
              </w:trPr>
              <w:tc>
                <w:tcPr>
                  <w:tcW w:w="0" w:type="auto"/>
                  <w:gridSpan w:val="4"/>
                  <w:tcBorders>
                    <w:top w:val="none" w:sz="4" w:space="0" w:color="000000"/>
                    <w:left w:val="none" w:sz="4" w:space="0" w:color="000000"/>
                    <w:bottom w:val="none" w:sz="4" w:space="0" w:color="000000"/>
                    <w:right w:val="none" w:sz="4" w:space="0" w:color="000000"/>
                  </w:tcBorders>
                  <w:shd w:val="clear" w:color="auto" w:fill="FFFFFF"/>
                  <w:vAlign w:val="center"/>
                </w:tcPr>
                <w:p w14:paraId="7366FCC0" w14:textId="77777777" w:rsidR="0018512E" w:rsidRDefault="00000000">
                  <w:pPr>
                    <w:rPr>
                      <w:rFonts w:ascii="Times New Roman" w:hAnsi="Times New Roman"/>
                      <w:b/>
                      <w:bCs/>
                      <w:sz w:val="14"/>
                      <w:szCs w:val="14"/>
                    </w:rPr>
                  </w:pPr>
                  <w:r>
                    <w:rPr>
                      <w:rFonts w:ascii="Times New Roman" w:hAnsi="Times New Roman"/>
                      <w:b/>
                      <w:bCs/>
                      <w:sz w:val="14"/>
                      <w:szCs w:val="14"/>
                    </w:rPr>
                    <w:t>Logit Regression Results</w:t>
                  </w:r>
                </w:p>
              </w:tc>
            </w:tr>
            <w:tr w:rsidR="0018512E" w14:paraId="74B9F2BF" w14:textId="77777777">
              <w:trPr>
                <w:tblCellSpacing w:w="15" w:type="dxa"/>
              </w:trPr>
              <w:tc>
                <w:tcPr>
                  <w:tcW w:w="0" w:type="auto"/>
                  <w:shd w:val="clear" w:color="auto" w:fill="FFFFFF"/>
                  <w:vAlign w:val="center"/>
                </w:tcPr>
                <w:p w14:paraId="539DD9BC" w14:textId="77777777" w:rsidR="0018512E" w:rsidRDefault="00000000">
                  <w:pPr>
                    <w:rPr>
                      <w:rFonts w:ascii="Times New Roman" w:hAnsi="Times New Roman"/>
                      <w:b/>
                      <w:bCs/>
                      <w:sz w:val="14"/>
                      <w:szCs w:val="14"/>
                    </w:rPr>
                  </w:pPr>
                  <w:r>
                    <w:rPr>
                      <w:rFonts w:ascii="Times New Roman" w:hAnsi="Times New Roman"/>
                      <w:b/>
                      <w:bCs/>
                      <w:sz w:val="14"/>
                      <w:szCs w:val="14"/>
                    </w:rPr>
                    <w:t>Dep. Variable:</w:t>
                  </w:r>
                </w:p>
              </w:tc>
              <w:tc>
                <w:tcPr>
                  <w:tcW w:w="0" w:type="auto"/>
                  <w:shd w:val="clear" w:color="auto" w:fill="FFFFFF"/>
                  <w:vAlign w:val="center"/>
                </w:tcPr>
                <w:p w14:paraId="69B6D211" w14:textId="77777777" w:rsidR="0018512E" w:rsidRDefault="00000000">
                  <w:pPr>
                    <w:rPr>
                      <w:rFonts w:ascii="Times New Roman" w:hAnsi="Times New Roman"/>
                      <w:b/>
                      <w:bCs/>
                      <w:sz w:val="14"/>
                      <w:szCs w:val="14"/>
                    </w:rPr>
                  </w:pPr>
                  <w:proofErr w:type="spellStart"/>
                  <w:r>
                    <w:rPr>
                      <w:rFonts w:ascii="Times New Roman" w:hAnsi="Times New Roman"/>
                      <w:b/>
                      <w:bCs/>
                      <w:sz w:val="14"/>
                      <w:szCs w:val="14"/>
                    </w:rPr>
                    <w:t>mean_uhi_DayNight</w:t>
                  </w:r>
                  <w:proofErr w:type="spellEnd"/>
                </w:p>
              </w:tc>
              <w:tc>
                <w:tcPr>
                  <w:tcW w:w="0" w:type="auto"/>
                  <w:shd w:val="clear" w:color="auto" w:fill="FFFFFF"/>
                  <w:vAlign w:val="center"/>
                </w:tcPr>
                <w:p w14:paraId="25A5CF09" w14:textId="77777777" w:rsidR="0018512E" w:rsidRDefault="00000000">
                  <w:pPr>
                    <w:rPr>
                      <w:rFonts w:ascii="Times New Roman" w:hAnsi="Times New Roman"/>
                      <w:b/>
                      <w:bCs/>
                      <w:sz w:val="14"/>
                      <w:szCs w:val="14"/>
                    </w:rPr>
                  </w:pPr>
                  <w:r>
                    <w:rPr>
                      <w:rFonts w:ascii="Times New Roman" w:hAnsi="Times New Roman"/>
                      <w:b/>
                      <w:bCs/>
                      <w:sz w:val="14"/>
                      <w:szCs w:val="14"/>
                    </w:rPr>
                    <w:t>No. Observations:</w:t>
                  </w:r>
                </w:p>
              </w:tc>
              <w:tc>
                <w:tcPr>
                  <w:tcW w:w="0" w:type="auto"/>
                  <w:shd w:val="clear" w:color="auto" w:fill="FFFFFF"/>
                  <w:vAlign w:val="center"/>
                </w:tcPr>
                <w:p w14:paraId="65046595" w14:textId="77777777" w:rsidR="0018512E" w:rsidRDefault="00000000">
                  <w:pPr>
                    <w:rPr>
                      <w:rFonts w:ascii="Times New Roman" w:hAnsi="Times New Roman"/>
                      <w:b/>
                      <w:bCs/>
                      <w:sz w:val="14"/>
                      <w:szCs w:val="14"/>
                    </w:rPr>
                  </w:pPr>
                  <w:r>
                    <w:rPr>
                      <w:rFonts w:ascii="Times New Roman" w:hAnsi="Times New Roman"/>
                      <w:b/>
                      <w:bCs/>
                      <w:sz w:val="14"/>
                      <w:szCs w:val="14"/>
                    </w:rPr>
                    <w:t>3748</w:t>
                  </w:r>
                </w:p>
              </w:tc>
            </w:tr>
            <w:tr w:rsidR="0018512E" w14:paraId="21CB204E" w14:textId="77777777">
              <w:trPr>
                <w:tblCellSpacing w:w="15" w:type="dxa"/>
              </w:trPr>
              <w:tc>
                <w:tcPr>
                  <w:tcW w:w="0" w:type="auto"/>
                  <w:shd w:val="clear" w:color="auto" w:fill="FFFFFF"/>
                  <w:vAlign w:val="center"/>
                </w:tcPr>
                <w:p w14:paraId="1CA27FA0" w14:textId="77777777" w:rsidR="0018512E" w:rsidRDefault="00000000">
                  <w:pPr>
                    <w:rPr>
                      <w:rFonts w:ascii="Times New Roman" w:hAnsi="Times New Roman"/>
                      <w:b/>
                      <w:bCs/>
                      <w:sz w:val="14"/>
                      <w:szCs w:val="14"/>
                    </w:rPr>
                  </w:pPr>
                  <w:r>
                    <w:rPr>
                      <w:rFonts w:ascii="Times New Roman" w:hAnsi="Times New Roman"/>
                      <w:b/>
                      <w:bCs/>
                      <w:sz w:val="14"/>
                      <w:szCs w:val="14"/>
                    </w:rPr>
                    <w:t>Model:</w:t>
                  </w:r>
                </w:p>
              </w:tc>
              <w:tc>
                <w:tcPr>
                  <w:tcW w:w="0" w:type="auto"/>
                  <w:shd w:val="clear" w:color="auto" w:fill="FFFFFF"/>
                  <w:vAlign w:val="center"/>
                </w:tcPr>
                <w:p w14:paraId="2106E8E1" w14:textId="77777777" w:rsidR="0018512E" w:rsidRDefault="00000000">
                  <w:pPr>
                    <w:rPr>
                      <w:rFonts w:ascii="Times New Roman" w:hAnsi="Times New Roman"/>
                      <w:b/>
                      <w:bCs/>
                      <w:sz w:val="14"/>
                      <w:szCs w:val="14"/>
                    </w:rPr>
                  </w:pPr>
                  <w:r>
                    <w:rPr>
                      <w:rFonts w:ascii="Times New Roman" w:hAnsi="Times New Roman"/>
                      <w:b/>
                      <w:bCs/>
                      <w:sz w:val="14"/>
                      <w:szCs w:val="14"/>
                    </w:rPr>
                    <w:t>Logit</w:t>
                  </w:r>
                </w:p>
              </w:tc>
              <w:tc>
                <w:tcPr>
                  <w:tcW w:w="0" w:type="auto"/>
                  <w:shd w:val="clear" w:color="auto" w:fill="FFFFFF"/>
                  <w:vAlign w:val="center"/>
                </w:tcPr>
                <w:p w14:paraId="2120CBB8" w14:textId="77777777" w:rsidR="0018512E" w:rsidRDefault="00000000">
                  <w:pPr>
                    <w:rPr>
                      <w:rFonts w:ascii="Times New Roman" w:hAnsi="Times New Roman"/>
                      <w:b/>
                      <w:bCs/>
                      <w:sz w:val="14"/>
                      <w:szCs w:val="14"/>
                    </w:rPr>
                  </w:pPr>
                  <w:proofErr w:type="spellStart"/>
                  <w:r>
                    <w:rPr>
                      <w:rFonts w:ascii="Times New Roman" w:hAnsi="Times New Roman"/>
                      <w:b/>
                      <w:bCs/>
                      <w:sz w:val="14"/>
                      <w:szCs w:val="14"/>
                    </w:rPr>
                    <w:t>Df</w:t>
                  </w:r>
                  <w:proofErr w:type="spellEnd"/>
                  <w:r>
                    <w:rPr>
                      <w:rFonts w:ascii="Times New Roman" w:hAnsi="Times New Roman"/>
                      <w:b/>
                      <w:bCs/>
                      <w:sz w:val="14"/>
                      <w:szCs w:val="14"/>
                    </w:rPr>
                    <w:t xml:space="preserve"> Residuals:</w:t>
                  </w:r>
                </w:p>
              </w:tc>
              <w:tc>
                <w:tcPr>
                  <w:tcW w:w="0" w:type="auto"/>
                  <w:shd w:val="clear" w:color="auto" w:fill="FFFFFF"/>
                  <w:vAlign w:val="center"/>
                </w:tcPr>
                <w:p w14:paraId="02340C5E" w14:textId="77777777" w:rsidR="0018512E" w:rsidRDefault="00000000">
                  <w:pPr>
                    <w:rPr>
                      <w:rFonts w:ascii="Times New Roman" w:hAnsi="Times New Roman"/>
                      <w:b/>
                      <w:bCs/>
                      <w:sz w:val="14"/>
                      <w:szCs w:val="14"/>
                    </w:rPr>
                  </w:pPr>
                  <w:r>
                    <w:rPr>
                      <w:rFonts w:ascii="Times New Roman" w:hAnsi="Times New Roman"/>
                      <w:b/>
                      <w:bCs/>
                      <w:sz w:val="14"/>
                      <w:szCs w:val="14"/>
                    </w:rPr>
                    <w:t>3741</w:t>
                  </w:r>
                </w:p>
              </w:tc>
            </w:tr>
            <w:tr w:rsidR="0018512E" w14:paraId="68F6EA05" w14:textId="77777777">
              <w:trPr>
                <w:tblCellSpacing w:w="15" w:type="dxa"/>
              </w:trPr>
              <w:tc>
                <w:tcPr>
                  <w:tcW w:w="0" w:type="auto"/>
                  <w:shd w:val="clear" w:color="auto" w:fill="FFFFFF"/>
                  <w:vAlign w:val="center"/>
                </w:tcPr>
                <w:p w14:paraId="08A325FC" w14:textId="77777777" w:rsidR="0018512E" w:rsidRDefault="00000000">
                  <w:pPr>
                    <w:rPr>
                      <w:rFonts w:ascii="Times New Roman" w:hAnsi="Times New Roman"/>
                      <w:b/>
                      <w:bCs/>
                      <w:sz w:val="14"/>
                      <w:szCs w:val="14"/>
                    </w:rPr>
                  </w:pPr>
                  <w:r>
                    <w:rPr>
                      <w:rFonts w:ascii="Times New Roman" w:hAnsi="Times New Roman"/>
                      <w:b/>
                      <w:bCs/>
                      <w:sz w:val="14"/>
                      <w:szCs w:val="14"/>
                    </w:rPr>
                    <w:t>Method:</w:t>
                  </w:r>
                </w:p>
              </w:tc>
              <w:tc>
                <w:tcPr>
                  <w:tcW w:w="0" w:type="auto"/>
                  <w:shd w:val="clear" w:color="auto" w:fill="FFFFFF"/>
                  <w:vAlign w:val="center"/>
                </w:tcPr>
                <w:p w14:paraId="75F4F043" w14:textId="77777777" w:rsidR="0018512E" w:rsidRDefault="00000000">
                  <w:pPr>
                    <w:rPr>
                      <w:rFonts w:ascii="Times New Roman" w:hAnsi="Times New Roman"/>
                      <w:b/>
                      <w:bCs/>
                      <w:sz w:val="14"/>
                      <w:szCs w:val="14"/>
                    </w:rPr>
                  </w:pPr>
                  <w:r>
                    <w:rPr>
                      <w:rFonts w:ascii="Times New Roman" w:hAnsi="Times New Roman"/>
                      <w:b/>
                      <w:bCs/>
                      <w:sz w:val="14"/>
                      <w:szCs w:val="14"/>
                    </w:rPr>
                    <w:t>MLE</w:t>
                  </w:r>
                </w:p>
              </w:tc>
              <w:tc>
                <w:tcPr>
                  <w:tcW w:w="0" w:type="auto"/>
                  <w:shd w:val="clear" w:color="auto" w:fill="FFFFFF"/>
                  <w:vAlign w:val="center"/>
                </w:tcPr>
                <w:p w14:paraId="50B231A0" w14:textId="77777777" w:rsidR="0018512E" w:rsidRDefault="00000000">
                  <w:pPr>
                    <w:rPr>
                      <w:rFonts w:ascii="Times New Roman" w:hAnsi="Times New Roman"/>
                      <w:b/>
                      <w:bCs/>
                      <w:sz w:val="14"/>
                      <w:szCs w:val="14"/>
                    </w:rPr>
                  </w:pPr>
                  <w:proofErr w:type="spellStart"/>
                  <w:r>
                    <w:rPr>
                      <w:rFonts w:ascii="Times New Roman" w:hAnsi="Times New Roman"/>
                      <w:b/>
                      <w:bCs/>
                      <w:sz w:val="14"/>
                      <w:szCs w:val="14"/>
                    </w:rPr>
                    <w:t>Df</w:t>
                  </w:r>
                  <w:proofErr w:type="spellEnd"/>
                  <w:r>
                    <w:rPr>
                      <w:rFonts w:ascii="Times New Roman" w:hAnsi="Times New Roman"/>
                      <w:b/>
                      <w:bCs/>
                      <w:sz w:val="14"/>
                      <w:szCs w:val="14"/>
                    </w:rPr>
                    <w:t xml:space="preserve"> Model:</w:t>
                  </w:r>
                </w:p>
              </w:tc>
              <w:tc>
                <w:tcPr>
                  <w:tcW w:w="0" w:type="auto"/>
                  <w:shd w:val="clear" w:color="auto" w:fill="FFFFFF"/>
                  <w:vAlign w:val="center"/>
                </w:tcPr>
                <w:p w14:paraId="5F26A78E" w14:textId="77777777" w:rsidR="0018512E" w:rsidRDefault="00000000">
                  <w:pPr>
                    <w:rPr>
                      <w:rFonts w:ascii="Times New Roman" w:hAnsi="Times New Roman"/>
                      <w:b/>
                      <w:bCs/>
                      <w:sz w:val="14"/>
                      <w:szCs w:val="14"/>
                    </w:rPr>
                  </w:pPr>
                  <w:r>
                    <w:rPr>
                      <w:rFonts w:ascii="Times New Roman" w:hAnsi="Times New Roman"/>
                      <w:b/>
                      <w:bCs/>
                      <w:sz w:val="14"/>
                      <w:szCs w:val="14"/>
                    </w:rPr>
                    <w:t>6</w:t>
                  </w:r>
                </w:p>
              </w:tc>
            </w:tr>
            <w:tr w:rsidR="0018512E" w14:paraId="1CD67DF6" w14:textId="77777777">
              <w:trPr>
                <w:tblCellSpacing w:w="15" w:type="dxa"/>
              </w:trPr>
              <w:tc>
                <w:tcPr>
                  <w:tcW w:w="0" w:type="auto"/>
                  <w:shd w:val="clear" w:color="auto" w:fill="FFFFFF"/>
                  <w:vAlign w:val="center"/>
                </w:tcPr>
                <w:p w14:paraId="637CB02F" w14:textId="77777777" w:rsidR="0018512E" w:rsidRDefault="00000000">
                  <w:pPr>
                    <w:rPr>
                      <w:rFonts w:ascii="Times New Roman" w:hAnsi="Times New Roman"/>
                      <w:b/>
                      <w:bCs/>
                      <w:sz w:val="14"/>
                      <w:szCs w:val="14"/>
                    </w:rPr>
                  </w:pPr>
                  <w:r>
                    <w:rPr>
                      <w:rFonts w:ascii="Times New Roman" w:hAnsi="Times New Roman"/>
                      <w:b/>
                      <w:bCs/>
                      <w:sz w:val="14"/>
                      <w:szCs w:val="14"/>
                    </w:rPr>
                    <w:t>Date:</w:t>
                  </w:r>
                </w:p>
              </w:tc>
              <w:tc>
                <w:tcPr>
                  <w:tcW w:w="0" w:type="auto"/>
                  <w:shd w:val="clear" w:color="auto" w:fill="FFFFFF"/>
                  <w:vAlign w:val="center"/>
                </w:tcPr>
                <w:p w14:paraId="417FEA45" w14:textId="77777777" w:rsidR="0018512E" w:rsidRDefault="00000000">
                  <w:pPr>
                    <w:rPr>
                      <w:rFonts w:ascii="Times New Roman" w:hAnsi="Times New Roman"/>
                      <w:b/>
                      <w:bCs/>
                      <w:sz w:val="14"/>
                      <w:szCs w:val="14"/>
                    </w:rPr>
                  </w:pPr>
                  <w:r>
                    <w:rPr>
                      <w:rFonts w:ascii="Times New Roman" w:hAnsi="Times New Roman"/>
                      <w:b/>
                      <w:bCs/>
                      <w:sz w:val="14"/>
                      <w:szCs w:val="14"/>
                    </w:rPr>
                    <w:t>Tue, 03 Dec 2024</w:t>
                  </w:r>
                </w:p>
              </w:tc>
              <w:tc>
                <w:tcPr>
                  <w:tcW w:w="0" w:type="auto"/>
                  <w:shd w:val="clear" w:color="auto" w:fill="FFFFFF"/>
                  <w:vAlign w:val="center"/>
                </w:tcPr>
                <w:p w14:paraId="634B21D2" w14:textId="77777777" w:rsidR="0018512E" w:rsidRDefault="00000000">
                  <w:pPr>
                    <w:rPr>
                      <w:rFonts w:ascii="Times New Roman" w:hAnsi="Times New Roman"/>
                      <w:b/>
                      <w:bCs/>
                      <w:sz w:val="14"/>
                      <w:szCs w:val="14"/>
                    </w:rPr>
                  </w:pPr>
                  <w:r>
                    <w:rPr>
                      <w:rFonts w:ascii="Times New Roman" w:hAnsi="Times New Roman"/>
                      <w:b/>
                      <w:bCs/>
                      <w:sz w:val="14"/>
                      <w:szCs w:val="14"/>
                    </w:rPr>
                    <w:t>Pseudo R-</w:t>
                  </w:r>
                  <w:proofErr w:type="spellStart"/>
                  <w:r>
                    <w:rPr>
                      <w:rFonts w:ascii="Times New Roman" w:hAnsi="Times New Roman"/>
                      <w:b/>
                      <w:bCs/>
                      <w:sz w:val="14"/>
                      <w:szCs w:val="14"/>
                    </w:rPr>
                    <w:t>squ</w:t>
                  </w:r>
                  <w:proofErr w:type="spellEnd"/>
                  <w:r>
                    <w:rPr>
                      <w:rFonts w:ascii="Times New Roman" w:hAnsi="Times New Roman"/>
                      <w:b/>
                      <w:bCs/>
                      <w:sz w:val="14"/>
                      <w:szCs w:val="14"/>
                    </w:rPr>
                    <w:t>.:</w:t>
                  </w:r>
                </w:p>
              </w:tc>
              <w:tc>
                <w:tcPr>
                  <w:tcW w:w="0" w:type="auto"/>
                  <w:shd w:val="clear" w:color="auto" w:fill="FFFFFF"/>
                  <w:vAlign w:val="center"/>
                </w:tcPr>
                <w:p w14:paraId="545D5D70" w14:textId="77777777" w:rsidR="0018512E" w:rsidRDefault="00000000">
                  <w:pPr>
                    <w:rPr>
                      <w:rFonts w:ascii="Times New Roman" w:hAnsi="Times New Roman"/>
                      <w:b/>
                      <w:bCs/>
                      <w:sz w:val="14"/>
                      <w:szCs w:val="14"/>
                    </w:rPr>
                  </w:pPr>
                  <w:r>
                    <w:rPr>
                      <w:rFonts w:ascii="Times New Roman" w:hAnsi="Times New Roman"/>
                      <w:b/>
                      <w:bCs/>
                      <w:sz w:val="14"/>
                      <w:szCs w:val="14"/>
                    </w:rPr>
                    <w:t>-1.009</w:t>
                  </w:r>
                </w:p>
              </w:tc>
            </w:tr>
            <w:tr w:rsidR="0018512E" w14:paraId="642159DC" w14:textId="77777777">
              <w:trPr>
                <w:tblCellSpacing w:w="15" w:type="dxa"/>
              </w:trPr>
              <w:tc>
                <w:tcPr>
                  <w:tcW w:w="0" w:type="auto"/>
                  <w:shd w:val="clear" w:color="auto" w:fill="FFFFFF"/>
                  <w:vAlign w:val="center"/>
                </w:tcPr>
                <w:p w14:paraId="6BAB0BE6" w14:textId="77777777" w:rsidR="0018512E" w:rsidRDefault="00000000">
                  <w:pPr>
                    <w:rPr>
                      <w:rFonts w:ascii="Times New Roman" w:hAnsi="Times New Roman"/>
                      <w:b/>
                      <w:bCs/>
                      <w:sz w:val="14"/>
                      <w:szCs w:val="14"/>
                    </w:rPr>
                  </w:pPr>
                  <w:r>
                    <w:rPr>
                      <w:rFonts w:ascii="Times New Roman" w:hAnsi="Times New Roman"/>
                      <w:b/>
                      <w:bCs/>
                      <w:sz w:val="14"/>
                      <w:szCs w:val="14"/>
                    </w:rPr>
                    <w:t>Time:</w:t>
                  </w:r>
                </w:p>
              </w:tc>
              <w:tc>
                <w:tcPr>
                  <w:tcW w:w="0" w:type="auto"/>
                  <w:shd w:val="clear" w:color="auto" w:fill="FFFFFF"/>
                  <w:vAlign w:val="center"/>
                </w:tcPr>
                <w:p w14:paraId="1BF465FA" w14:textId="77777777" w:rsidR="0018512E" w:rsidRDefault="00000000">
                  <w:pPr>
                    <w:rPr>
                      <w:rFonts w:ascii="Times New Roman" w:hAnsi="Times New Roman"/>
                      <w:b/>
                      <w:bCs/>
                      <w:sz w:val="14"/>
                      <w:szCs w:val="14"/>
                    </w:rPr>
                  </w:pPr>
                  <w:r>
                    <w:rPr>
                      <w:rFonts w:ascii="Times New Roman" w:hAnsi="Times New Roman"/>
                      <w:b/>
                      <w:bCs/>
                      <w:sz w:val="14"/>
                      <w:szCs w:val="14"/>
                    </w:rPr>
                    <w:t>03:10:53</w:t>
                  </w:r>
                </w:p>
              </w:tc>
              <w:tc>
                <w:tcPr>
                  <w:tcW w:w="0" w:type="auto"/>
                  <w:shd w:val="clear" w:color="auto" w:fill="FFFFFF"/>
                  <w:vAlign w:val="center"/>
                </w:tcPr>
                <w:p w14:paraId="09F8DF32" w14:textId="77777777" w:rsidR="0018512E" w:rsidRDefault="00000000">
                  <w:pPr>
                    <w:rPr>
                      <w:rFonts w:ascii="Times New Roman" w:hAnsi="Times New Roman"/>
                      <w:b/>
                      <w:bCs/>
                      <w:sz w:val="14"/>
                      <w:szCs w:val="14"/>
                    </w:rPr>
                  </w:pPr>
                  <w:r>
                    <w:rPr>
                      <w:rFonts w:ascii="Times New Roman" w:hAnsi="Times New Roman"/>
                      <w:b/>
                      <w:bCs/>
                      <w:sz w:val="14"/>
                      <w:szCs w:val="14"/>
                    </w:rPr>
                    <w:t>Log-Likelihood:</w:t>
                  </w:r>
                </w:p>
              </w:tc>
              <w:tc>
                <w:tcPr>
                  <w:tcW w:w="0" w:type="auto"/>
                  <w:shd w:val="clear" w:color="auto" w:fill="FFFFFF"/>
                  <w:vAlign w:val="center"/>
                </w:tcPr>
                <w:p w14:paraId="2B973D8F" w14:textId="77777777" w:rsidR="0018512E" w:rsidRDefault="00000000">
                  <w:pPr>
                    <w:rPr>
                      <w:rFonts w:ascii="Times New Roman" w:hAnsi="Times New Roman"/>
                      <w:b/>
                      <w:bCs/>
                      <w:sz w:val="14"/>
                      <w:szCs w:val="14"/>
                    </w:rPr>
                  </w:pPr>
                  <w:r>
                    <w:rPr>
                      <w:rFonts w:ascii="Times New Roman" w:hAnsi="Times New Roman"/>
                      <w:b/>
                      <w:bCs/>
                      <w:sz w:val="14"/>
                      <w:szCs w:val="14"/>
                    </w:rPr>
                    <w:t>-2456.9</w:t>
                  </w:r>
                </w:p>
              </w:tc>
            </w:tr>
            <w:tr w:rsidR="0018512E" w14:paraId="767F0866" w14:textId="77777777">
              <w:trPr>
                <w:tblCellSpacing w:w="15" w:type="dxa"/>
              </w:trPr>
              <w:tc>
                <w:tcPr>
                  <w:tcW w:w="0" w:type="auto"/>
                  <w:shd w:val="clear" w:color="auto" w:fill="FFFFFF"/>
                  <w:vAlign w:val="center"/>
                </w:tcPr>
                <w:p w14:paraId="6E812EA0" w14:textId="77777777" w:rsidR="0018512E" w:rsidRDefault="00000000">
                  <w:pPr>
                    <w:rPr>
                      <w:rFonts w:ascii="Times New Roman" w:hAnsi="Times New Roman"/>
                      <w:b/>
                      <w:bCs/>
                      <w:sz w:val="14"/>
                      <w:szCs w:val="14"/>
                    </w:rPr>
                  </w:pPr>
                  <w:r>
                    <w:rPr>
                      <w:rFonts w:ascii="Times New Roman" w:hAnsi="Times New Roman"/>
                      <w:b/>
                      <w:bCs/>
                      <w:sz w:val="14"/>
                      <w:szCs w:val="14"/>
                    </w:rPr>
                    <w:t>converged:</w:t>
                  </w:r>
                </w:p>
              </w:tc>
              <w:tc>
                <w:tcPr>
                  <w:tcW w:w="0" w:type="auto"/>
                  <w:shd w:val="clear" w:color="auto" w:fill="FFFFFF"/>
                  <w:vAlign w:val="center"/>
                </w:tcPr>
                <w:p w14:paraId="6CE6AAEE" w14:textId="77777777" w:rsidR="0018512E" w:rsidRDefault="00000000">
                  <w:pPr>
                    <w:rPr>
                      <w:rFonts w:ascii="Times New Roman" w:hAnsi="Times New Roman"/>
                      <w:b/>
                      <w:bCs/>
                      <w:sz w:val="14"/>
                      <w:szCs w:val="14"/>
                    </w:rPr>
                  </w:pPr>
                  <w:r>
                    <w:rPr>
                      <w:rFonts w:ascii="Times New Roman" w:hAnsi="Times New Roman"/>
                      <w:b/>
                      <w:bCs/>
                      <w:sz w:val="14"/>
                      <w:szCs w:val="14"/>
                    </w:rPr>
                    <w:t>True</w:t>
                  </w:r>
                </w:p>
              </w:tc>
              <w:tc>
                <w:tcPr>
                  <w:tcW w:w="0" w:type="auto"/>
                  <w:shd w:val="clear" w:color="auto" w:fill="FFFFFF"/>
                  <w:vAlign w:val="center"/>
                </w:tcPr>
                <w:p w14:paraId="68386192" w14:textId="77777777" w:rsidR="0018512E" w:rsidRDefault="00000000">
                  <w:pPr>
                    <w:rPr>
                      <w:rFonts w:ascii="Times New Roman" w:hAnsi="Times New Roman"/>
                      <w:b/>
                      <w:bCs/>
                      <w:sz w:val="14"/>
                      <w:szCs w:val="14"/>
                    </w:rPr>
                  </w:pPr>
                  <w:r>
                    <w:rPr>
                      <w:rFonts w:ascii="Times New Roman" w:hAnsi="Times New Roman"/>
                      <w:b/>
                      <w:bCs/>
                      <w:sz w:val="14"/>
                      <w:szCs w:val="14"/>
                    </w:rPr>
                    <w:t>LL-Null:</w:t>
                  </w:r>
                </w:p>
              </w:tc>
              <w:tc>
                <w:tcPr>
                  <w:tcW w:w="0" w:type="auto"/>
                  <w:shd w:val="clear" w:color="auto" w:fill="FFFFFF"/>
                  <w:vAlign w:val="center"/>
                </w:tcPr>
                <w:p w14:paraId="56041AA5" w14:textId="77777777" w:rsidR="0018512E" w:rsidRDefault="00000000">
                  <w:pPr>
                    <w:rPr>
                      <w:rFonts w:ascii="Times New Roman" w:hAnsi="Times New Roman"/>
                      <w:b/>
                      <w:bCs/>
                      <w:sz w:val="14"/>
                      <w:szCs w:val="14"/>
                    </w:rPr>
                  </w:pPr>
                  <w:r>
                    <w:rPr>
                      <w:rFonts w:ascii="Times New Roman" w:hAnsi="Times New Roman"/>
                      <w:b/>
                      <w:bCs/>
                      <w:sz w:val="14"/>
                      <w:szCs w:val="14"/>
                    </w:rPr>
                    <w:t>-1222.9</w:t>
                  </w:r>
                </w:p>
              </w:tc>
            </w:tr>
            <w:tr w:rsidR="0018512E" w14:paraId="7BDFFD54" w14:textId="77777777">
              <w:trPr>
                <w:tblCellSpacing w:w="15" w:type="dxa"/>
              </w:trPr>
              <w:tc>
                <w:tcPr>
                  <w:tcW w:w="0" w:type="auto"/>
                  <w:shd w:val="clear" w:color="auto" w:fill="FFFFFF"/>
                  <w:vAlign w:val="center"/>
                </w:tcPr>
                <w:p w14:paraId="027236CE" w14:textId="77777777" w:rsidR="0018512E" w:rsidRDefault="00000000">
                  <w:pPr>
                    <w:rPr>
                      <w:rFonts w:ascii="Times New Roman" w:hAnsi="Times New Roman"/>
                      <w:b/>
                      <w:bCs/>
                      <w:sz w:val="14"/>
                      <w:szCs w:val="14"/>
                    </w:rPr>
                  </w:pPr>
                  <w:r>
                    <w:rPr>
                      <w:rFonts w:ascii="Times New Roman" w:hAnsi="Times New Roman"/>
                      <w:b/>
                      <w:bCs/>
                      <w:sz w:val="14"/>
                      <w:szCs w:val="14"/>
                    </w:rPr>
                    <w:t>Covariance Type:</w:t>
                  </w:r>
                </w:p>
              </w:tc>
              <w:tc>
                <w:tcPr>
                  <w:tcW w:w="0" w:type="auto"/>
                  <w:shd w:val="clear" w:color="auto" w:fill="FFFFFF"/>
                  <w:vAlign w:val="center"/>
                </w:tcPr>
                <w:p w14:paraId="72AD3927" w14:textId="77777777" w:rsidR="0018512E" w:rsidRDefault="00000000">
                  <w:pPr>
                    <w:rPr>
                      <w:rFonts w:ascii="Times New Roman" w:hAnsi="Times New Roman"/>
                      <w:b/>
                      <w:bCs/>
                      <w:sz w:val="14"/>
                      <w:szCs w:val="14"/>
                    </w:rPr>
                  </w:pPr>
                  <w:proofErr w:type="spellStart"/>
                  <w:r>
                    <w:rPr>
                      <w:rFonts w:ascii="Times New Roman" w:hAnsi="Times New Roman"/>
                      <w:b/>
                      <w:bCs/>
                      <w:sz w:val="14"/>
                      <w:szCs w:val="14"/>
                    </w:rPr>
                    <w:t>nonrobust</w:t>
                  </w:r>
                  <w:proofErr w:type="spellEnd"/>
                </w:p>
              </w:tc>
              <w:tc>
                <w:tcPr>
                  <w:tcW w:w="0" w:type="auto"/>
                  <w:shd w:val="clear" w:color="auto" w:fill="FFFFFF"/>
                  <w:vAlign w:val="center"/>
                </w:tcPr>
                <w:p w14:paraId="7A766F79" w14:textId="77777777" w:rsidR="0018512E" w:rsidRDefault="00000000">
                  <w:pPr>
                    <w:rPr>
                      <w:rFonts w:ascii="Times New Roman" w:hAnsi="Times New Roman"/>
                      <w:b/>
                      <w:bCs/>
                      <w:sz w:val="14"/>
                      <w:szCs w:val="14"/>
                    </w:rPr>
                  </w:pPr>
                  <w:r>
                    <w:rPr>
                      <w:rFonts w:ascii="Times New Roman" w:hAnsi="Times New Roman"/>
                      <w:b/>
                      <w:bCs/>
                      <w:sz w:val="14"/>
                      <w:szCs w:val="14"/>
                    </w:rPr>
                    <w:t>LLR p-value:</w:t>
                  </w:r>
                </w:p>
              </w:tc>
              <w:tc>
                <w:tcPr>
                  <w:tcW w:w="0" w:type="auto"/>
                  <w:shd w:val="clear" w:color="auto" w:fill="FFFFFF"/>
                  <w:vAlign w:val="center"/>
                </w:tcPr>
                <w:p w14:paraId="2C9F71DD" w14:textId="77777777" w:rsidR="0018512E" w:rsidRDefault="00000000">
                  <w:pPr>
                    <w:rPr>
                      <w:rFonts w:ascii="Times New Roman" w:hAnsi="Times New Roman"/>
                      <w:b/>
                      <w:bCs/>
                      <w:sz w:val="14"/>
                      <w:szCs w:val="14"/>
                    </w:rPr>
                  </w:pPr>
                  <w:r>
                    <w:rPr>
                      <w:rFonts w:ascii="Times New Roman" w:hAnsi="Times New Roman"/>
                      <w:b/>
                      <w:bCs/>
                      <w:sz w:val="14"/>
                      <w:szCs w:val="14"/>
                    </w:rPr>
                    <w:t>1.000</w:t>
                  </w:r>
                </w:p>
              </w:tc>
            </w:tr>
          </w:tbl>
          <w:p w14:paraId="5B067BBF" w14:textId="77777777" w:rsidR="0018512E" w:rsidRDefault="0018512E">
            <w:pPr>
              <w:rPr>
                <w:rFonts w:ascii="Times New Roman" w:hAnsi="Times New Roman"/>
                <w:b/>
                <w:bCs/>
                <w:vanish/>
                <w:sz w:val="14"/>
                <w:szCs w:val="14"/>
              </w:rPr>
            </w:pP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320"/>
              <w:gridCol w:w="492"/>
              <w:gridCol w:w="461"/>
              <w:gridCol w:w="422"/>
              <w:gridCol w:w="375"/>
              <w:gridCol w:w="422"/>
              <w:gridCol w:w="742"/>
            </w:tblGrid>
            <w:tr w:rsidR="0018512E" w14:paraId="62C5DD72" w14:textId="77777777">
              <w:trPr>
                <w:tblCellSpacing w:w="15" w:type="dxa"/>
              </w:trPr>
              <w:tc>
                <w:tcPr>
                  <w:tcW w:w="0" w:type="auto"/>
                  <w:shd w:val="clear" w:color="auto" w:fill="FFFFFF"/>
                  <w:vAlign w:val="center"/>
                </w:tcPr>
                <w:p w14:paraId="22C62E86" w14:textId="77777777" w:rsidR="0018512E" w:rsidRDefault="0018512E">
                  <w:pPr>
                    <w:rPr>
                      <w:rFonts w:ascii="Times New Roman" w:hAnsi="Times New Roman"/>
                      <w:b/>
                      <w:bCs/>
                      <w:sz w:val="14"/>
                      <w:szCs w:val="14"/>
                    </w:rPr>
                  </w:pPr>
                </w:p>
              </w:tc>
              <w:tc>
                <w:tcPr>
                  <w:tcW w:w="0" w:type="auto"/>
                  <w:shd w:val="clear" w:color="auto" w:fill="FFFFFF"/>
                  <w:vAlign w:val="center"/>
                </w:tcPr>
                <w:p w14:paraId="27F37FE1" w14:textId="77777777" w:rsidR="0018512E" w:rsidRDefault="00000000">
                  <w:pPr>
                    <w:rPr>
                      <w:rFonts w:ascii="Times New Roman" w:hAnsi="Times New Roman"/>
                      <w:b/>
                      <w:bCs/>
                      <w:sz w:val="14"/>
                      <w:szCs w:val="14"/>
                    </w:rPr>
                  </w:pPr>
                  <w:proofErr w:type="spellStart"/>
                  <w:r>
                    <w:rPr>
                      <w:rFonts w:ascii="Times New Roman" w:hAnsi="Times New Roman"/>
                      <w:b/>
                      <w:bCs/>
                      <w:sz w:val="14"/>
                      <w:szCs w:val="14"/>
                    </w:rPr>
                    <w:t>coef</w:t>
                  </w:r>
                  <w:proofErr w:type="spellEnd"/>
                </w:p>
              </w:tc>
              <w:tc>
                <w:tcPr>
                  <w:tcW w:w="0" w:type="auto"/>
                  <w:shd w:val="clear" w:color="auto" w:fill="FFFFFF"/>
                  <w:vAlign w:val="center"/>
                </w:tcPr>
                <w:p w14:paraId="437DB33B" w14:textId="77777777" w:rsidR="0018512E" w:rsidRDefault="00000000">
                  <w:pPr>
                    <w:rPr>
                      <w:rFonts w:ascii="Times New Roman" w:hAnsi="Times New Roman"/>
                      <w:b/>
                      <w:bCs/>
                      <w:sz w:val="14"/>
                      <w:szCs w:val="14"/>
                    </w:rPr>
                  </w:pPr>
                  <w:r>
                    <w:rPr>
                      <w:rFonts w:ascii="Times New Roman" w:hAnsi="Times New Roman"/>
                      <w:b/>
                      <w:bCs/>
                      <w:sz w:val="14"/>
                      <w:szCs w:val="14"/>
                    </w:rPr>
                    <w:t>std err</w:t>
                  </w:r>
                </w:p>
              </w:tc>
              <w:tc>
                <w:tcPr>
                  <w:tcW w:w="0" w:type="auto"/>
                  <w:shd w:val="clear" w:color="auto" w:fill="FFFFFF"/>
                  <w:vAlign w:val="center"/>
                </w:tcPr>
                <w:p w14:paraId="4851A5C4" w14:textId="77777777" w:rsidR="0018512E" w:rsidRDefault="00000000">
                  <w:pPr>
                    <w:rPr>
                      <w:rFonts w:ascii="Times New Roman" w:hAnsi="Times New Roman"/>
                      <w:b/>
                      <w:bCs/>
                      <w:sz w:val="14"/>
                      <w:szCs w:val="14"/>
                    </w:rPr>
                  </w:pPr>
                  <w:r>
                    <w:rPr>
                      <w:rFonts w:ascii="Times New Roman" w:hAnsi="Times New Roman"/>
                      <w:b/>
                      <w:bCs/>
                      <w:sz w:val="14"/>
                      <w:szCs w:val="14"/>
                    </w:rPr>
                    <w:t>z</w:t>
                  </w:r>
                </w:p>
              </w:tc>
              <w:tc>
                <w:tcPr>
                  <w:tcW w:w="0" w:type="auto"/>
                  <w:shd w:val="clear" w:color="auto" w:fill="FFFFFF"/>
                  <w:vAlign w:val="center"/>
                </w:tcPr>
                <w:p w14:paraId="7F51270B" w14:textId="77777777" w:rsidR="0018512E" w:rsidRDefault="00000000">
                  <w:pPr>
                    <w:rPr>
                      <w:rFonts w:ascii="Times New Roman" w:hAnsi="Times New Roman"/>
                      <w:b/>
                      <w:bCs/>
                      <w:sz w:val="14"/>
                      <w:szCs w:val="14"/>
                    </w:rPr>
                  </w:pPr>
                  <w:r>
                    <w:rPr>
                      <w:rFonts w:ascii="Times New Roman" w:hAnsi="Times New Roman"/>
                      <w:b/>
                      <w:bCs/>
                      <w:sz w:val="14"/>
                      <w:szCs w:val="14"/>
                    </w:rPr>
                    <w:t>P&gt;|z|</w:t>
                  </w:r>
                </w:p>
              </w:tc>
              <w:tc>
                <w:tcPr>
                  <w:tcW w:w="0" w:type="auto"/>
                  <w:shd w:val="clear" w:color="auto" w:fill="FFFFFF"/>
                  <w:vAlign w:val="center"/>
                </w:tcPr>
                <w:p w14:paraId="6753BED7" w14:textId="77777777" w:rsidR="0018512E" w:rsidRDefault="00000000">
                  <w:pPr>
                    <w:rPr>
                      <w:rFonts w:ascii="Times New Roman" w:hAnsi="Times New Roman"/>
                      <w:b/>
                      <w:bCs/>
                      <w:sz w:val="14"/>
                      <w:szCs w:val="14"/>
                    </w:rPr>
                  </w:pPr>
                  <w:r>
                    <w:rPr>
                      <w:rFonts w:ascii="Times New Roman" w:hAnsi="Times New Roman"/>
                      <w:b/>
                      <w:bCs/>
                      <w:sz w:val="14"/>
                      <w:szCs w:val="14"/>
                    </w:rPr>
                    <w:t>[0.025</w:t>
                  </w:r>
                </w:p>
              </w:tc>
              <w:tc>
                <w:tcPr>
                  <w:tcW w:w="697" w:type="dxa"/>
                  <w:shd w:val="clear" w:color="auto" w:fill="FFFFFF"/>
                  <w:vAlign w:val="center"/>
                </w:tcPr>
                <w:p w14:paraId="12CD2309" w14:textId="77777777" w:rsidR="0018512E" w:rsidRDefault="00000000">
                  <w:pPr>
                    <w:rPr>
                      <w:rFonts w:ascii="Times New Roman" w:hAnsi="Times New Roman"/>
                      <w:b/>
                      <w:bCs/>
                      <w:sz w:val="14"/>
                      <w:szCs w:val="14"/>
                    </w:rPr>
                  </w:pPr>
                  <w:r>
                    <w:rPr>
                      <w:rFonts w:ascii="Times New Roman" w:hAnsi="Times New Roman"/>
                      <w:b/>
                      <w:bCs/>
                      <w:sz w:val="14"/>
                      <w:szCs w:val="14"/>
                    </w:rPr>
                    <w:t>0.975]</w:t>
                  </w:r>
                </w:p>
              </w:tc>
            </w:tr>
            <w:tr w:rsidR="0018512E" w14:paraId="34A67DAA" w14:textId="77777777">
              <w:trPr>
                <w:tblCellSpacing w:w="15" w:type="dxa"/>
              </w:trPr>
              <w:tc>
                <w:tcPr>
                  <w:tcW w:w="0" w:type="auto"/>
                  <w:shd w:val="clear" w:color="auto" w:fill="FFFFFF"/>
                  <w:vAlign w:val="center"/>
                </w:tcPr>
                <w:p w14:paraId="5BCD3BB3" w14:textId="77777777" w:rsidR="0018512E" w:rsidRDefault="00000000">
                  <w:pPr>
                    <w:rPr>
                      <w:rFonts w:ascii="Times New Roman" w:hAnsi="Times New Roman"/>
                      <w:b/>
                      <w:bCs/>
                      <w:sz w:val="14"/>
                      <w:szCs w:val="14"/>
                    </w:rPr>
                  </w:pPr>
                  <w:r>
                    <w:rPr>
                      <w:rFonts w:ascii="Times New Roman" w:hAnsi="Times New Roman"/>
                      <w:b/>
                      <w:bCs/>
                      <w:sz w:val="14"/>
                      <w:szCs w:val="14"/>
                    </w:rPr>
                    <w:t>Intercept</w:t>
                  </w:r>
                </w:p>
              </w:tc>
              <w:tc>
                <w:tcPr>
                  <w:tcW w:w="0" w:type="auto"/>
                  <w:shd w:val="clear" w:color="auto" w:fill="FFFFFF"/>
                  <w:vAlign w:val="center"/>
                </w:tcPr>
                <w:p w14:paraId="6B782155" w14:textId="77777777" w:rsidR="0018512E" w:rsidRDefault="00000000">
                  <w:pPr>
                    <w:rPr>
                      <w:rFonts w:ascii="Times New Roman" w:hAnsi="Times New Roman"/>
                      <w:b/>
                      <w:bCs/>
                      <w:sz w:val="14"/>
                      <w:szCs w:val="14"/>
                    </w:rPr>
                  </w:pPr>
                  <w:r>
                    <w:rPr>
                      <w:rFonts w:ascii="Times New Roman" w:hAnsi="Times New Roman"/>
                      <w:b/>
                      <w:bCs/>
                      <w:sz w:val="14"/>
                      <w:szCs w:val="14"/>
                    </w:rPr>
                    <w:t>-0.0566</w:t>
                  </w:r>
                </w:p>
              </w:tc>
              <w:tc>
                <w:tcPr>
                  <w:tcW w:w="0" w:type="auto"/>
                  <w:shd w:val="clear" w:color="auto" w:fill="FFFFFF"/>
                  <w:vAlign w:val="center"/>
                </w:tcPr>
                <w:p w14:paraId="7AA3BBE0" w14:textId="77777777" w:rsidR="0018512E" w:rsidRDefault="00000000">
                  <w:pPr>
                    <w:rPr>
                      <w:rFonts w:ascii="Times New Roman" w:hAnsi="Times New Roman"/>
                      <w:b/>
                      <w:bCs/>
                      <w:sz w:val="14"/>
                      <w:szCs w:val="14"/>
                    </w:rPr>
                  </w:pPr>
                  <w:r>
                    <w:rPr>
                      <w:rFonts w:ascii="Times New Roman" w:hAnsi="Times New Roman"/>
                      <w:b/>
                      <w:bCs/>
                      <w:sz w:val="14"/>
                      <w:szCs w:val="14"/>
                    </w:rPr>
                    <w:t>0.200</w:t>
                  </w:r>
                </w:p>
              </w:tc>
              <w:tc>
                <w:tcPr>
                  <w:tcW w:w="0" w:type="auto"/>
                  <w:shd w:val="clear" w:color="auto" w:fill="FFFFFF"/>
                  <w:vAlign w:val="center"/>
                </w:tcPr>
                <w:p w14:paraId="766B8645" w14:textId="77777777" w:rsidR="0018512E" w:rsidRDefault="00000000">
                  <w:pPr>
                    <w:rPr>
                      <w:rFonts w:ascii="Times New Roman" w:hAnsi="Times New Roman"/>
                      <w:b/>
                      <w:bCs/>
                      <w:sz w:val="14"/>
                      <w:szCs w:val="14"/>
                    </w:rPr>
                  </w:pPr>
                  <w:r>
                    <w:rPr>
                      <w:rFonts w:ascii="Times New Roman" w:hAnsi="Times New Roman"/>
                      <w:b/>
                      <w:bCs/>
                      <w:sz w:val="14"/>
                      <w:szCs w:val="14"/>
                    </w:rPr>
                    <w:t>-0.282</w:t>
                  </w:r>
                </w:p>
              </w:tc>
              <w:tc>
                <w:tcPr>
                  <w:tcW w:w="0" w:type="auto"/>
                  <w:shd w:val="clear" w:color="auto" w:fill="FFFFFF"/>
                  <w:vAlign w:val="center"/>
                </w:tcPr>
                <w:p w14:paraId="160AF5B0" w14:textId="77777777" w:rsidR="0018512E" w:rsidRDefault="00000000">
                  <w:pPr>
                    <w:rPr>
                      <w:rFonts w:ascii="Times New Roman" w:hAnsi="Times New Roman"/>
                      <w:b/>
                      <w:bCs/>
                      <w:sz w:val="14"/>
                      <w:szCs w:val="14"/>
                    </w:rPr>
                  </w:pPr>
                  <w:r>
                    <w:rPr>
                      <w:rFonts w:ascii="Times New Roman" w:hAnsi="Times New Roman"/>
                      <w:b/>
                      <w:bCs/>
                      <w:sz w:val="14"/>
                      <w:szCs w:val="14"/>
                    </w:rPr>
                    <w:t>0.778</w:t>
                  </w:r>
                </w:p>
              </w:tc>
              <w:tc>
                <w:tcPr>
                  <w:tcW w:w="0" w:type="auto"/>
                  <w:shd w:val="clear" w:color="auto" w:fill="FFFFFF"/>
                  <w:vAlign w:val="center"/>
                </w:tcPr>
                <w:p w14:paraId="3D8014B7" w14:textId="77777777" w:rsidR="0018512E" w:rsidRDefault="00000000">
                  <w:pPr>
                    <w:rPr>
                      <w:rFonts w:ascii="Times New Roman" w:hAnsi="Times New Roman"/>
                      <w:b/>
                      <w:bCs/>
                      <w:sz w:val="14"/>
                      <w:szCs w:val="14"/>
                    </w:rPr>
                  </w:pPr>
                  <w:r>
                    <w:rPr>
                      <w:rFonts w:ascii="Times New Roman" w:hAnsi="Times New Roman"/>
                      <w:b/>
                      <w:bCs/>
                      <w:sz w:val="14"/>
                      <w:szCs w:val="14"/>
                    </w:rPr>
                    <w:t>-0.449</w:t>
                  </w:r>
                </w:p>
              </w:tc>
              <w:tc>
                <w:tcPr>
                  <w:tcW w:w="697" w:type="dxa"/>
                  <w:shd w:val="clear" w:color="auto" w:fill="FFFFFF"/>
                  <w:vAlign w:val="center"/>
                </w:tcPr>
                <w:p w14:paraId="75A777A9" w14:textId="77777777" w:rsidR="0018512E" w:rsidRDefault="00000000">
                  <w:pPr>
                    <w:rPr>
                      <w:rFonts w:ascii="Times New Roman" w:hAnsi="Times New Roman"/>
                      <w:b/>
                      <w:bCs/>
                      <w:sz w:val="14"/>
                      <w:szCs w:val="14"/>
                    </w:rPr>
                  </w:pPr>
                  <w:r>
                    <w:rPr>
                      <w:rFonts w:ascii="Times New Roman" w:hAnsi="Times New Roman"/>
                      <w:b/>
                      <w:bCs/>
                      <w:sz w:val="14"/>
                      <w:szCs w:val="14"/>
                    </w:rPr>
                    <w:t>0.336</w:t>
                  </w:r>
                </w:p>
              </w:tc>
            </w:tr>
            <w:tr w:rsidR="0018512E" w14:paraId="76595942" w14:textId="77777777">
              <w:trPr>
                <w:tblCellSpacing w:w="15" w:type="dxa"/>
              </w:trPr>
              <w:tc>
                <w:tcPr>
                  <w:tcW w:w="0" w:type="auto"/>
                  <w:shd w:val="clear" w:color="auto" w:fill="FFFFFF"/>
                  <w:vAlign w:val="center"/>
                </w:tcPr>
                <w:p w14:paraId="722FB28E" w14:textId="77777777" w:rsidR="0018512E" w:rsidRDefault="00000000">
                  <w:pPr>
                    <w:rPr>
                      <w:rFonts w:ascii="Times New Roman" w:hAnsi="Times New Roman"/>
                      <w:b/>
                      <w:bCs/>
                      <w:sz w:val="14"/>
                      <w:szCs w:val="14"/>
                    </w:rPr>
                  </w:pPr>
                  <w:proofErr w:type="spellStart"/>
                  <w:r>
                    <w:rPr>
                      <w:rFonts w:ascii="Times New Roman" w:hAnsi="Times New Roman"/>
                      <w:b/>
                      <w:bCs/>
                      <w:sz w:val="14"/>
                      <w:szCs w:val="14"/>
                    </w:rPr>
                    <w:t>mean_ndvi</w:t>
                  </w:r>
                  <w:proofErr w:type="spellEnd"/>
                </w:p>
              </w:tc>
              <w:tc>
                <w:tcPr>
                  <w:tcW w:w="0" w:type="auto"/>
                  <w:shd w:val="clear" w:color="auto" w:fill="FFFFFF"/>
                  <w:vAlign w:val="center"/>
                </w:tcPr>
                <w:p w14:paraId="2AE1DC96" w14:textId="77777777" w:rsidR="0018512E" w:rsidRDefault="00000000">
                  <w:pPr>
                    <w:rPr>
                      <w:rFonts w:ascii="Times New Roman" w:hAnsi="Times New Roman"/>
                      <w:b/>
                      <w:bCs/>
                      <w:sz w:val="14"/>
                      <w:szCs w:val="14"/>
                    </w:rPr>
                  </w:pPr>
                  <w:r>
                    <w:rPr>
                      <w:rFonts w:ascii="Times New Roman" w:hAnsi="Times New Roman"/>
                      <w:b/>
                      <w:bCs/>
                      <w:sz w:val="14"/>
                      <w:szCs w:val="14"/>
                    </w:rPr>
                    <w:t>0.5181</w:t>
                  </w:r>
                </w:p>
              </w:tc>
              <w:tc>
                <w:tcPr>
                  <w:tcW w:w="0" w:type="auto"/>
                  <w:shd w:val="clear" w:color="auto" w:fill="FFFFFF"/>
                  <w:vAlign w:val="center"/>
                </w:tcPr>
                <w:p w14:paraId="35D828A8" w14:textId="77777777" w:rsidR="0018512E" w:rsidRDefault="00000000">
                  <w:pPr>
                    <w:rPr>
                      <w:rFonts w:ascii="Times New Roman" w:hAnsi="Times New Roman"/>
                      <w:b/>
                      <w:bCs/>
                      <w:sz w:val="14"/>
                      <w:szCs w:val="14"/>
                    </w:rPr>
                  </w:pPr>
                  <w:r>
                    <w:rPr>
                      <w:rFonts w:ascii="Times New Roman" w:hAnsi="Times New Roman"/>
                      <w:b/>
                      <w:bCs/>
                      <w:sz w:val="14"/>
                      <w:szCs w:val="14"/>
                    </w:rPr>
                    <w:t>0.183</w:t>
                  </w:r>
                </w:p>
              </w:tc>
              <w:tc>
                <w:tcPr>
                  <w:tcW w:w="0" w:type="auto"/>
                  <w:shd w:val="clear" w:color="auto" w:fill="FFFFFF"/>
                  <w:vAlign w:val="center"/>
                </w:tcPr>
                <w:p w14:paraId="409C776B" w14:textId="77777777" w:rsidR="0018512E" w:rsidRDefault="00000000">
                  <w:pPr>
                    <w:rPr>
                      <w:rFonts w:ascii="Times New Roman" w:hAnsi="Times New Roman"/>
                      <w:b/>
                      <w:bCs/>
                      <w:sz w:val="14"/>
                      <w:szCs w:val="14"/>
                    </w:rPr>
                  </w:pPr>
                  <w:r>
                    <w:rPr>
                      <w:rFonts w:ascii="Times New Roman" w:hAnsi="Times New Roman"/>
                      <w:b/>
                      <w:bCs/>
                      <w:sz w:val="14"/>
                      <w:szCs w:val="14"/>
                    </w:rPr>
                    <w:t>2.833</w:t>
                  </w:r>
                </w:p>
              </w:tc>
              <w:tc>
                <w:tcPr>
                  <w:tcW w:w="0" w:type="auto"/>
                  <w:shd w:val="clear" w:color="auto" w:fill="FFFFFF"/>
                  <w:vAlign w:val="center"/>
                </w:tcPr>
                <w:p w14:paraId="4D9E1B29" w14:textId="77777777" w:rsidR="0018512E" w:rsidRDefault="00000000">
                  <w:pPr>
                    <w:rPr>
                      <w:rFonts w:ascii="Times New Roman" w:hAnsi="Times New Roman"/>
                      <w:b/>
                      <w:bCs/>
                      <w:sz w:val="14"/>
                      <w:szCs w:val="14"/>
                    </w:rPr>
                  </w:pPr>
                  <w:r>
                    <w:rPr>
                      <w:rFonts w:ascii="Times New Roman" w:hAnsi="Times New Roman"/>
                      <w:b/>
                      <w:bCs/>
                      <w:sz w:val="14"/>
                      <w:szCs w:val="14"/>
                    </w:rPr>
                    <w:t>0.005</w:t>
                  </w:r>
                </w:p>
              </w:tc>
              <w:tc>
                <w:tcPr>
                  <w:tcW w:w="0" w:type="auto"/>
                  <w:shd w:val="clear" w:color="auto" w:fill="FFFFFF"/>
                  <w:vAlign w:val="center"/>
                </w:tcPr>
                <w:p w14:paraId="4584E530" w14:textId="77777777" w:rsidR="0018512E" w:rsidRDefault="00000000">
                  <w:pPr>
                    <w:rPr>
                      <w:rFonts w:ascii="Times New Roman" w:hAnsi="Times New Roman"/>
                      <w:b/>
                      <w:bCs/>
                      <w:sz w:val="14"/>
                      <w:szCs w:val="14"/>
                    </w:rPr>
                  </w:pPr>
                  <w:r>
                    <w:rPr>
                      <w:rFonts w:ascii="Times New Roman" w:hAnsi="Times New Roman"/>
                      <w:b/>
                      <w:bCs/>
                      <w:sz w:val="14"/>
                      <w:szCs w:val="14"/>
                    </w:rPr>
                    <w:t>0.160</w:t>
                  </w:r>
                </w:p>
              </w:tc>
              <w:tc>
                <w:tcPr>
                  <w:tcW w:w="697" w:type="dxa"/>
                  <w:shd w:val="clear" w:color="auto" w:fill="FFFFFF"/>
                  <w:vAlign w:val="center"/>
                </w:tcPr>
                <w:p w14:paraId="16592E7E" w14:textId="77777777" w:rsidR="0018512E" w:rsidRDefault="00000000">
                  <w:pPr>
                    <w:rPr>
                      <w:rFonts w:ascii="Times New Roman" w:hAnsi="Times New Roman"/>
                      <w:b/>
                      <w:bCs/>
                      <w:sz w:val="14"/>
                      <w:szCs w:val="14"/>
                    </w:rPr>
                  </w:pPr>
                  <w:r>
                    <w:rPr>
                      <w:rFonts w:ascii="Times New Roman" w:hAnsi="Times New Roman"/>
                      <w:b/>
                      <w:bCs/>
                      <w:sz w:val="14"/>
                      <w:szCs w:val="14"/>
                    </w:rPr>
                    <w:t>0.877</w:t>
                  </w:r>
                </w:p>
              </w:tc>
            </w:tr>
            <w:tr w:rsidR="0018512E" w14:paraId="406E87CE" w14:textId="77777777">
              <w:trPr>
                <w:tblCellSpacing w:w="15" w:type="dxa"/>
              </w:trPr>
              <w:tc>
                <w:tcPr>
                  <w:tcW w:w="0" w:type="auto"/>
                  <w:shd w:val="clear" w:color="auto" w:fill="FFFFFF"/>
                  <w:vAlign w:val="center"/>
                </w:tcPr>
                <w:p w14:paraId="5CC22FBD" w14:textId="77777777" w:rsidR="0018512E" w:rsidRDefault="00000000">
                  <w:pPr>
                    <w:rPr>
                      <w:rFonts w:ascii="Times New Roman" w:hAnsi="Times New Roman"/>
                      <w:b/>
                      <w:bCs/>
                      <w:sz w:val="14"/>
                      <w:szCs w:val="14"/>
                    </w:rPr>
                  </w:pPr>
                  <w:r>
                    <w:rPr>
                      <w:rFonts w:ascii="Times New Roman" w:hAnsi="Times New Roman"/>
                      <w:b/>
                      <w:bCs/>
                      <w:sz w:val="14"/>
                      <w:szCs w:val="14"/>
                    </w:rPr>
                    <w:t>Class</w:t>
                  </w:r>
                </w:p>
              </w:tc>
              <w:tc>
                <w:tcPr>
                  <w:tcW w:w="0" w:type="auto"/>
                  <w:shd w:val="clear" w:color="auto" w:fill="FFFFFF"/>
                  <w:vAlign w:val="center"/>
                </w:tcPr>
                <w:p w14:paraId="20AE3BC1" w14:textId="77777777" w:rsidR="0018512E" w:rsidRDefault="00000000">
                  <w:pPr>
                    <w:rPr>
                      <w:rFonts w:ascii="Times New Roman" w:hAnsi="Times New Roman"/>
                      <w:b/>
                      <w:bCs/>
                      <w:sz w:val="14"/>
                      <w:szCs w:val="14"/>
                    </w:rPr>
                  </w:pPr>
                  <w:r>
                    <w:rPr>
                      <w:rFonts w:ascii="Times New Roman" w:hAnsi="Times New Roman"/>
                      <w:b/>
                      <w:bCs/>
                      <w:sz w:val="14"/>
                      <w:szCs w:val="14"/>
                    </w:rPr>
                    <w:t>-0.0265</w:t>
                  </w:r>
                </w:p>
              </w:tc>
              <w:tc>
                <w:tcPr>
                  <w:tcW w:w="0" w:type="auto"/>
                  <w:shd w:val="clear" w:color="auto" w:fill="FFFFFF"/>
                  <w:vAlign w:val="center"/>
                </w:tcPr>
                <w:p w14:paraId="573729A3" w14:textId="77777777" w:rsidR="0018512E" w:rsidRDefault="00000000">
                  <w:pPr>
                    <w:rPr>
                      <w:rFonts w:ascii="Times New Roman" w:hAnsi="Times New Roman"/>
                      <w:b/>
                      <w:bCs/>
                      <w:sz w:val="14"/>
                      <w:szCs w:val="14"/>
                    </w:rPr>
                  </w:pPr>
                  <w:r>
                    <w:rPr>
                      <w:rFonts w:ascii="Times New Roman" w:hAnsi="Times New Roman"/>
                      <w:b/>
                      <w:bCs/>
                      <w:sz w:val="14"/>
                      <w:szCs w:val="14"/>
                    </w:rPr>
                    <w:t>0.408</w:t>
                  </w:r>
                </w:p>
              </w:tc>
              <w:tc>
                <w:tcPr>
                  <w:tcW w:w="0" w:type="auto"/>
                  <w:shd w:val="clear" w:color="auto" w:fill="FFFFFF"/>
                  <w:vAlign w:val="center"/>
                </w:tcPr>
                <w:p w14:paraId="7A4539D6" w14:textId="77777777" w:rsidR="0018512E" w:rsidRDefault="00000000">
                  <w:pPr>
                    <w:rPr>
                      <w:rFonts w:ascii="Times New Roman" w:hAnsi="Times New Roman"/>
                      <w:b/>
                      <w:bCs/>
                      <w:sz w:val="14"/>
                      <w:szCs w:val="14"/>
                    </w:rPr>
                  </w:pPr>
                  <w:r>
                    <w:rPr>
                      <w:rFonts w:ascii="Times New Roman" w:hAnsi="Times New Roman"/>
                      <w:b/>
                      <w:bCs/>
                      <w:sz w:val="14"/>
                      <w:szCs w:val="14"/>
                    </w:rPr>
                    <w:t>-0.065</w:t>
                  </w:r>
                </w:p>
              </w:tc>
              <w:tc>
                <w:tcPr>
                  <w:tcW w:w="0" w:type="auto"/>
                  <w:shd w:val="clear" w:color="auto" w:fill="FFFFFF"/>
                  <w:vAlign w:val="center"/>
                </w:tcPr>
                <w:p w14:paraId="4CC8CEF6" w14:textId="77777777" w:rsidR="0018512E" w:rsidRDefault="00000000">
                  <w:pPr>
                    <w:rPr>
                      <w:rFonts w:ascii="Times New Roman" w:hAnsi="Times New Roman"/>
                      <w:b/>
                      <w:bCs/>
                      <w:sz w:val="14"/>
                      <w:szCs w:val="14"/>
                    </w:rPr>
                  </w:pPr>
                  <w:r>
                    <w:rPr>
                      <w:rFonts w:ascii="Times New Roman" w:hAnsi="Times New Roman"/>
                      <w:b/>
                      <w:bCs/>
                      <w:sz w:val="14"/>
                      <w:szCs w:val="14"/>
                    </w:rPr>
                    <w:t>0.948</w:t>
                  </w:r>
                </w:p>
              </w:tc>
              <w:tc>
                <w:tcPr>
                  <w:tcW w:w="0" w:type="auto"/>
                  <w:shd w:val="clear" w:color="auto" w:fill="FFFFFF"/>
                  <w:vAlign w:val="center"/>
                </w:tcPr>
                <w:p w14:paraId="4EB895E6" w14:textId="77777777" w:rsidR="0018512E" w:rsidRDefault="00000000">
                  <w:pPr>
                    <w:rPr>
                      <w:rFonts w:ascii="Times New Roman" w:hAnsi="Times New Roman"/>
                      <w:b/>
                      <w:bCs/>
                      <w:sz w:val="14"/>
                      <w:szCs w:val="14"/>
                    </w:rPr>
                  </w:pPr>
                  <w:r>
                    <w:rPr>
                      <w:rFonts w:ascii="Times New Roman" w:hAnsi="Times New Roman"/>
                      <w:b/>
                      <w:bCs/>
                      <w:sz w:val="14"/>
                      <w:szCs w:val="14"/>
                    </w:rPr>
                    <w:t>-0.826</w:t>
                  </w:r>
                </w:p>
              </w:tc>
              <w:tc>
                <w:tcPr>
                  <w:tcW w:w="697" w:type="dxa"/>
                  <w:shd w:val="clear" w:color="auto" w:fill="FFFFFF"/>
                  <w:vAlign w:val="center"/>
                </w:tcPr>
                <w:p w14:paraId="1A5B6CED" w14:textId="77777777" w:rsidR="0018512E" w:rsidRDefault="00000000">
                  <w:pPr>
                    <w:rPr>
                      <w:rFonts w:ascii="Times New Roman" w:hAnsi="Times New Roman"/>
                      <w:b/>
                      <w:bCs/>
                      <w:sz w:val="14"/>
                      <w:szCs w:val="14"/>
                    </w:rPr>
                  </w:pPr>
                  <w:r>
                    <w:rPr>
                      <w:rFonts w:ascii="Times New Roman" w:hAnsi="Times New Roman"/>
                      <w:b/>
                      <w:bCs/>
                      <w:sz w:val="14"/>
                      <w:szCs w:val="14"/>
                    </w:rPr>
                    <w:t>0.773</w:t>
                  </w:r>
                </w:p>
              </w:tc>
            </w:tr>
            <w:tr w:rsidR="0018512E" w14:paraId="58F218A0" w14:textId="77777777">
              <w:trPr>
                <w:tblCellSpacing w:w="15" w:type="dxa"/>
              </w:trPr>
              <w:tc>
                <w:tcPr>
                  <w:tcW w:w="0" w:type="auto"/>
                  <w:shd w:val="clear" w:color="auto" w:fill="FFFFFF"/>
                  <w:vAlign w:val="center"/>
                </w:tcPr>
                <w:p w14:paraId="6B5CBD27" w14:textId="77777777" w:rsidR="0018512E" w:rsidRDefault="00000000">
                  <w:pPr>
                    <w:rPr>
                      <w:rFonts w:ascii="Times New Roman" w:hAnsi="Times New Roman"/>
                      <w:b/>
                      <w:bCs/>
                      <w:sz w:val="14"/>
                      <w:szCs w:val="14"/>
                    </w:rPr>
                  </w:pPr>
                  <w:proofErr w:type="spellStart"/>
                  <w:r>
                    <w:rPr>
                      <w:rFonts w:ascii="Times New Roman" w:hAnsi="Times New Roman"/>
                      <w:b/>
                      <w:bCs/>
                      <w:sz w:val="14"/>
                      <w:szCs w:val="14"/>
                    </w:rPr>
                    <w:t>mean_surface_water</w:t>
                  </w:r>
                  <w:proofErr w:type="spellEnd"/>
                </w:p>
              </w:tc>
              <w:tc>
                <w:tcPr>
                  <w:tcW w:w="0" w:type="auto"/>
                  <w:shd w:val="clear" w:color="auto" w:fill="FFFFFF"/>
                  <w:vAlign w:val="center"/>
                </w:tcPr>
                <w:p w14:paraId="5FD180C5" w14:textId="77777777" w:rsidR="0018512E" w:rsidRDefault="00000000">
                  <w:pPr>
                    <w:rPr>
                      <w:rFonts w:ascii="Times New Roman" w:hAnsi="Times New Roman"/>
                      <w:b/>
                      <w:bCs/>
                      <w:sz w:val="14"/>
                      <w:szCs w:val="14"/>
                    </w:rPr>
                  </w:pPr>
                  <w:r>
                    <w:rPr>
                      <w:rFonts w:ascii="Times New Roman" w:hAnsi="Times New Roman"/>
                      <w:b/>
                      <w:bCs/>
                      <w:sz w:val="14"/>
                      <w:szCs w:val="14"/>
                    </w:rPr>
                    <w:t>-0.1737</w:t>
                  </w:r>
                </w:p>
              </w:tc>
              <w:tc>
                <w:tcPr>
                  <w:tcW w:w="0" w:type="auto"/>
                  <w:shd w:val="clear" w:color="auto" w:fill="FFFFFF"/>
                  <w:vAlign w:val="center"/>
                </w:tcPr>
                <w:p w14:paraId="0345EC4C" w14:textId="77777777" w:rsidR="0018512E" w:rsidRDefault="00000000">
                  <w:pPr>
                    <w:rPr>
                      <w:rFonts w:ascii="Times New Roman" w:hAnsi="Times New Roman"/>
                      <w:b/>
                      <w:bCs/>
                      <w:sz w:val="14"/>
                      <w:szCs w:val="14"/>
                    </w:rPr>
                  </w:pPr>
                  <w:r>
                    <w:rPr>
                      <w:rFonts w:ascii="Times New Roman" w:hAnsi="Times New Roman"/>
                      <w:b/>
                      <w:bCs/>
                      <w:sz w:val="14"/>
                      <w:szCs w:val="14"/>
                    </w:rPr>
                    <w:t>0.138</w:t>
                  </w:r>
                </w:p>
              </w:tc>
              <w:tc>
                <w:tcPr>
                  <w:tcW w:w="0" w:type="auto"/>
                  <w:shd w:val="clear" w:color="auto" w:fill="FFFFFF"/>
                  <w:vAlign w:val="center"/>
                </w:tcPr>
                <w:p w14:paraId="2C86D436" w14:textId="77777777" w:rsidR="0018512E" w:rsidRDefault="00000000">
                  <w:pPr>
                    <w:rPr>
                      <w:rFonts w:ascii="Times New Roman" w:hAnsi="Times New Roman"/>
                      <w:b/>
                      <w:bCs/>
                      <w:sz w:val="14"/>
                      <w:szCs w:val="14"/>
                    </w:rPr>
                  </w:pPr>
                  <w:r>
                    <w:rPr>
                      <w:rFonts w:ascii="Times New Roman" w:hAnsi="Times New Roman"/>
                      <w:b/>
                      <w:bCs/>
                      <w:sz w:val="14"/>
                      <w:szCs w:val="14"/>
                    </w:rPr>
                    <w:t>-1.258</w:t>
                  </w:r>
                </w:p>
              </w:tc>
              <w:tc>
                <w:tcPr>
                  <w:tcW w:w="0" w:type="auto"/>
                  <w:shd w:val="clear" w:color="auto" w:fill="FFFFFF"/>
                  <w:vAlign w:val="center"/>
                </w:tcPr>
                <w:p w14:paraId="4B87E2BA" w14:textId="77777777" w:rsidR="0018512E" w:rsidRDefault="00000000">
                  <w:pPr>
                    <w:rPr>
                      <w:rFonts w:ascii="Times New Roman" w:hAnsi="Times New Roman"/>
                      <w:b/>
                      <w:bCs/>
                      <w:sz w:val="14"/>
                      <w:szCs w:val="14"/>
                    </w:rPr>
                  </w:pPr>
                  <w:r>
                    <w:rPr>
                      <w:rFonts w:ascii="Times New Roman" w:hAnsi="Times New Roman"/>
                      <w:b/>
                      <w:bCs/>
                      <w:sz w:val="14"/>
                      <w:szCs w:val="14"/>
                    </w:rPr>
                    <w:t>0.208</w:t>
                  </w:r>
                </w:p>
              </w:tc>
              <w:tc>
                <w:tcPr>
                  <w:tcW w:w="0" w:type="auto"/>
                  <w:shd w:val="clear" w:color="auto" w:fill="FFFFFF"/>
                  <w:vAlign w:val="center"/>
                </w:tcPr>
                <w:p w14:paraId="3711D283" w14:textId="77777777" w:rsidR="0018512E" w:rsidRDefault="00000000">
                  <w:pPr>
                    <w:rPr>
                      <w:rFonts w:ascii="Times New Roman" w:hAnsi="Times New Roman"/>
                      <w:b/>
                      <w:bCs/>
                      <w:sz w:val="14"/>
                      <w:szCs w:val="14"/>
                    </w:rPr>
                  </w:pPr>
                  <w:r>
                    <w:rPr>
                      <w:rFonts w:ascii="Times New Roman" w:hAnsi="Times New Roman"/>
                      <w:b/>
                      <w:bCs/>
                      <w:sz w:val="14"/>
                      <w:szCs w:val="14"/>
                    </w:rPr>
                    <w:t>-0.444</w:t>
                  </w:r>
                </w:p>
              </w:tc>
              <w:tc>
                <w:tcPr>
                  <w:tcW w:w="697" w:type="dxa"/>
                  <w:shd w:val="clear" w:color="auto" w:fill="FFFFFF"/>
                  <w:vAlign w:val="center"/>
                </w:tcPr>
                <w:p w14:paraId="41C5B65E" w14:textId="77777777" w:rsidR="0018512E" w:rsidRDefault="00000000">
                  <w:pPr>
                    <w:rPr>
                      <w:rFonts w:ascii="Times New Roman" w:hAnsi="Times New Roman"/>
                      <w:b/>
                      <w:bCs/>
                      <w:sz w:val="14"/>
                      <w:szCs w:val="14"/>
                    </w:rPr>
                  </w:pPr>
                  <w:r>
                    <w:rPr>
                      <w:rFonts w:ascii="Times New Roman" w:hAnsi="Times New Roman"/>
                      <w:b/>
                      <w:bCs/>
                      <w:sz w:val="14"/>
                      <w:szCs w:val="14"/>
                    </w:rPr>
                    <w:t>0.097</w:t>
                  </w:r>
                </w:p>
              </w:tc>
            </w:tr>
            <w:tr w:rsidR="0018512E" w14:paraId="2AD12E92" w14:textId="77777777">
              <w:trPr>
                <w:tblCellSpacing w:w="15" w:type="dxa"/>
              </w:trPr>
              <w:tc>
                <w:tcPr>
                  <w:tcW w:w="0" w:type="auto"/>
                  <w:shd w:val="clear" w:color="auto" w:fill="FFFFFF"/>
                  <w:vAlign w:val="center"/>
                </w:tcPr>
                <w:p w14:paraId="5AA7A237" w14:textId="77777777" w:rsidR="0018512E" w:rsidRDefault="00000000">
                  <w:pPr>
                    <w:rPr>
                      <w:rFonts w:ascii="Times New Roman" w:hAnsi="Times New Roman"/>
                      <w:b/>
                      <w:bCs/>
                      <w:sz w:val="14"/>
                      <w:szCs w:val="14"/>
                    </w:rPr>
                  </w:pPr>
                  <w:proofErr w:type="spellStart"/>
                  <w:r>
                    <w:rPr>
                      <w:rFonts w:ascii="Times New Roman" w:hAnsi="Times New Roman"/>
                      <w:b/>
                      <w:bCs/>
                      <w:sz w:val="14"/>
                      <w:szCs w:val="14"/>
                    </w:rPr>
                    <w:t>Mean_Height</w:t>
                  </w:r>
                  <w:proofErr w:type="spellEnd"/>
                </w:p>
              </w:tc>
              <w:tc>
                <w:tcPr>
                  <w:tcW w:w="0" w:type="auto"/>
                  <w:shd w:val="clear" w:color="auto" w:fill="FFFFFF"/>
                  <w:vAlign w:val="center"/>
                </w:tcPr>
                <w:p w14:paraId="6C070DFD" w14:textId="77777777" w:rsidR="0018512E" w:rsidRDefault="00000000">
                  <w:pPr>
                    <w:rPr>
                      <w:rFonts w:ascii="Times New Roman" w:hAnsi="Times New Roman"/>
                      <w:b/>
                      <w:bCs/>
                      <w:sz w:val="14"/>
                      <w:szCs w:val="14"/>
                    </w:rPr>
                  </w:pPr>
                  <w:r>
                    <w:rPr>
                      <w:rFonts w:ascii="Times New Roman" w:hAnsi="Times New Roman"/>
                      <w:b/>
                      <w:bCs/>
                      <w:sz w:val="14"/>
                      <w:szCs w:val="14"/>
                    </w:rPr>
                    <w:t>0.8087</w:t>
                  </w:r>
                </w:p>
              </w:tc>
              <w:tc>
                <w:tcPr>
                  <w:tcW w:w="0" w:type="auto"/>
                  <w:shd w:val="clear" w:color="auto" w:fill="FFFFFF"/>
                  <w:vAlign w:val="center"/>
                </w:tcPr>
                <w:p w14:paraId="65B0A655" w14:textId="77777777" w:rsidR="0018512E" w:rsidRDefault="00000000">
                  <w:pPr>
                    <w:rPr>
                      <w:rFonts w:ascii="Times New Roman" w:hAnsi="Times New Roman"/>
                      <w:b/>
                      <w:bCs/>
                      <w:sz w:val="14"/>
                      <w:szCs w:val="14"/>
                    </w:rPr>
                  </w:pPr>
                  <w:r>
                    <w:rPr>
                      <w:rFonts w:ascii="Times New Roman" w:hAnsi="Times New Roman"/>
                      <w:b/>
                      <w:bCs/>
                      <w:sz w:val="14"/>
                      <w:szCs w:val="14"/>
                    </w:rPr>
                    <w:t>0.378</w:t>
                  </w:r>
                </w:p>
              </w:tc>
              <w:tc>
                <w:tcPr>
                  <w:tcW w:w="0" w:type="auto"/>
                  <w:shd w:val="clear" w:color="auto" w:fill="FFFFFF"/>
                  <w:vAlign w:val="center"/>
                </w:tcPr>
                <w:p w14:paraId="44E9FBCC" w14:textId="77777777" w:rsidR="0018512E" w:rsidRDefault="00000000">
                  <w:pPr>
                    <w:rPr>
                      <w:rFonts w:ascii="Times New Roman" w:hAnsi="Times New Roman"/>
                      <w:b/>
                      <w:bCs/>
                      <w:sz w:val="14"/>
                      <w:szCs w:val="14"/>
                    </w:rPr>
                  </w:pPr>
                  <w:r>
                    <w:rPr>
                      <w:rFonts w:ascii="Times New Roman" w:hAnsi="Times New Roman"/>
                      <w:b/>
                      <w:bCs/>
                      <w:sz w:val="14"/>
                      <w:szCs w:val="14"/>
                    </w:rPr>
                    <w:t>2.138</w:t>
                  </w:r>
                </w:p>
              </w:tc>
              <w:tc>
                <w:tcPr>
                  <w:tcW w:w="0" w:type="auto"/>
                  <w:shd w:val="clear" w:color="auto" w:fill="FFFFFF"/>
                  <w:vAlign w:val="center"/>
                </w:tcPr>
                <w:p w14:paraId="5F6D90AE" w14:textId="77777777" w:rsidR="0018512E" w:rsidRDefault="00000000">
                  <w:pPr>
                    <w:rPr>
                      <w:rFonts w:ascii="Times New Roman" w:hAnsi="Times New Roman"/>
                      <w:b/>
                      <w:bCs/>
                      <w:sz w:val="14"/>
                      <w:szCs w:val="14"/>
                    </w:rPr>
                  </w:pPr>
                  <w:r>
                    <w:rPr>
                      <w:rFonts w:ascii="Times New Roman" w:hAnsi="Times New Roman"/>
                      <w:b/>
                      <w:bCs/>
                      <w:sz w:val="14"/>
                      <w:szCs w:val="14"/>
                    </w:rPr>
                    <w:t>0.033</w:t>
                  </w:r>
                </w:p>
              </w:tc>
              <w:tc>
                <w:tcPr>
                  <w:tcW w:w="0" w:type="auto"/>
                  <w:shd w:val="clear" w:color="auto" w:fill="FFFFFF"/>
                  <w:vAlign w:val="center"/>
                </w:tcPr>
                <w:p w14:paraId="09545FAC" w14:textId="77777777" w:rsidR="0018512E" w:rsidRDefault="00000000">
                  <w:pPr>
                    <w:rPr>
                      <w:rFonts w:ascii="Times New Roman" w:hAnsi="Times New Roman"/>
                      <w:b/>
                      <w:bCs/>
                      <w:sz w:val="14"/>
                      <w:szCs w:val="14"/>
                    </w:rPr>
                  </w:pPr>
                  <w:r>
                    <w:rPr>
                      <w:rFonts w:ascii="Times New Roman" w:hAnsi="Times New Roman"/>
                      <w:b/>
                      <w:bCs/>
                      <w:sz w:val="14"/>
                      <w:szCs w:val="14"/>
                    </w:rPr>
                    <w:t>0.067</w:t>
                  </w:r>
                </w:p>
              </w:tc>
              <w:tc>
                <w:tcPr>
                  <w:tcW w:w="697" w:type="dxa"/>
                  <w:shd w:val="clear" w:color="auto" w:fill="FFFFFF"/>
                  <w:vAlign w:val="center"/>
                </w:tcPr>
                <w:p w14:paraId="04E6F1A6" w14:textId="77777777" w:rsidR="0018512E" w:rsidRDefault="00000000">
                  <w:pPr>
                    <w:rPr>
                      <w:rFonts w:ascii="Times New Roman" w:hAnsi="Times New Roman"/>
                      <w:b/>
                      <w:bCs/>
                      <w:sz w:val="14"/>
                      <w:szCs w:val="14"/>
                    </w:rPr>
                  </w:pPr>
                  <w:r>
                    <w:rPr>
                      <w:rFonts w:ascii="Times New Roman" w:hAnsi="Times New Roman"/>
                      <w:b/>
                      <w:bCs/>
                      <w:sz w:val="14"/>
                      <w:szCs w:val="14"/>
                    </w:rPr>
                    <w:t>1.550</w:t>
                  </w:r>
                </w:p>
              </w:tc>
            </w:tr>
            <w:tr w:rsidR="0018512E" w14:paraId="6F864D01" w14:textId="77777777">
              <w:trPr>
                <w:tblCellSpacing w:w="15" w:type="dxa"/>
              </w:trPr>
              <w:tc>
                <w:tcPr>
                  <w:tcW w:w="0" w:type="auto"/>
                  <w:shd w:val="clear" w:color="auto" w:fill="FFFFFF"/>
                  <w:vAlign w:val="center"/>
                </w:tcPr>
                <w:p w14:paraId="35F45288" w14:textId="77777777" w:rsidR="0018512E" w:rsidRDefault="00000000">
                  <w:pPr>
                    <w:rPr>
                      <w:rFonts w:ascii="Times New Roman" w:hAnsi="Times New Roman"/>
                      <w:b/>
                      <w:bCs/>
                      <w:sz w:val="14"/>
                      <w:szCs w:val="14"/>
                    </w:rPr>
                  </w:pPr>
                  <w:r>
                    <w:rPr>
                      <w:rFonts w:ascii="Times New Roman" w:hAnsi="Times New Roman"/>
                      <w:b/>
                      <w:bCs/>
                      <w:sz w:val="14"/>
                      <w:szCs w:val="14"/>
                    </w:rPr>
                    <w:t>Skewness</w:t>
                  </w:r>
                </w:p>
              </w:tc>
              <w:tc>
                <w:tcPr>
                  <w:tcW w:w="0" w:type="auto"/>
                  <w:shd w:val="clear" w:color="auto" w:fill="FFFFFF"/>
                  <w:vAlign w:val="center"/>
                </w:tcPr>
                <w:p w14:paraId="790F0DC9" w14:textId="77777777" w:rsidR="0018512E" w:rsidRDefault="00000000">
                  <w:pPr>
                    <w:rPr>
                      <w:rFonts w:ascii="Times New Roman" w:hAnsi="Times New Roman"/>
                      <w:b/>
                      <w:bCs/>
                      <w:sz w:val="14"/>
                      <w:szCs w:val="14"/>
                    </w:rPr>
                  </w:pPr>
                  <w:r>
                    <w:rPr>
                      <w:rFonts w:ascii="Times New Roman" w:hAnsi="Times New Roman"/>
                      <w:b/>
                      <w:bCs/>
                      <w:sz w:val="14"/>
                      <w:szCs w:val="14"/>
                    </w:rPr>
                    <w:t>1.1729</w:t>
                  </w:r>
                </w:p>
              </w:tc>
              <w:tc>
                <w:tcPr>
                  <w:tcW w:w="0" w:type="auto"/>
                  <w:shd w:val="clear" w:color="auto" w:fill="FFFFFF"/>
                  <w:vAlign w:val="center"/>
                </w:tcPr>
                <w:p w14:paraId="5190C4D1" w14:textId="77777777" w:rsidR="0018512E" w:rsidRDefault="00000000">
                  <w:pPr>
                    <w:rPr>
                      <w:rFonts w:ascii="Times New Roman" w:hAnsi="Times New Roman"/>
                      <w:b/>
                      <w:bCs/>
                      <w:sz w:val="14"/>
                      <w:szCs w:val="14"/>
                    </w:rPr>
                  </w:pPr>
                  <w:r>
                    <w:rPr>
                      <w:rFonts w:ascii="Times New Roman" w:hAnsi="Times New Roman"/>
                      <w:b/>
                      <w:bCs/>
                      <w:sz w:val="14"/>
                      <w:szCs w:val="14"/>
                    </w:rPr>
                    <w:t>0.844</w:t>
                  </w:r>
                </w:p>
              </w:tc>
              <w:tc>
                <w:tcPr>
                  <w:tcW w:w="0" w:type="auto"/>
                  <w:shd w:val="clear" w:color="auto" w:fill="FFFFFF"/>
                  <w:vAlign w:val="center"/>
                </w:tcPr>
                <w:p w14:paraId="39DB55E0" w14:textId="77777777" w:rsidR="0018512E" w:rsidRDefault="00000000">
                  <w:pPr>
                    <w:rPr>
                      <w:rFonts w:ascii="Times New Roman" w:hAnsi="Times New Roman"/>
                      <w:b/>
                      <w:bCs/>
                      <w:sz w:val="14"/>
                      <w:szCs w:val="14"/>
                    </w:rPr>
                  </w:pPr>
                  <w:r>
                    <w:rPr>
                      <w:rFonts w:ascii="Times New Roman" w:hAnsi="Times New Roman"/>
                      <w:b/>
                      <w:bCs/>
                      <w:sz w:val="14"/>
                      <w:szCs w:val="14"/>
                    </w:rPr>
                    <w:t>1.390</w:t>
                  </w:r>
                </w:p>
              </w:tc>
              <w:tc>
                <w:tcPr>
                  <w:tcW w:w="0" w:type="auto"/>
                  <w:shd w:val="clear" w:color="auto" w:fill="FFFFFF"/>
                  <w:vAlign w:val="center"/>
                </w:tcPr>
                <w:p w14:paraId="2E7A44F3" w14:textId="77777777" w:rsidR="0018512E" w:rsidRDefault="00000000">
                  <w:pPr>
                    <w:rPr>
                      <w:rFonts w:ascii="Times New Roman" w:hAnsi="Times New Roman"/>
                      <w:b/>
                      <w:bCs/>
                      <w:sz w:val="14"/>
                      <w:szCs w:val="14"/>
                    </w:rPr>
                  </w:pPr>
                  <w:r>
                    <w:rPr>
                      <w:rFonts w:ascii="Times New Roman" w:hAnsi="Times New Roman"/>
                      <w:b/>
                      <w:bCs/>
                      <w:sz w:val="14"/>
                      <w:szCs w:val="14"/>
                    </w:rPr>
                    <w:t>0.165</w:t>
                  </w:r>
                </w:p>
              </w:tc>
              <w:tc>
                <w:tcPr>
                  <w:tcW w:w="0" w:type="auto"/>
                  <w:shd w:val="clear" w:color="auto" w:fill="FFFFFF"/>
                  <w:vAlign w:val="center"/>
                </w:tcPr>
                <w:p w14:paraId="23B3D833" w14:textId="77777777" w:rsidR="0018512E" w:rsidRDefault="00000000">
                  <w:pPr>
                    <w:rPr>
                      <w:rFonts w:ascii="Times New Roman" w:hAnsi="Times New Roman"/>
                      <w:b/>
                      <w:bCs/>
                      <w:sz w:val="14"/>
                      <w:szCs w:val="14"/>
                    </w:rPr>
                  </w:pPr>
                  <w:r>
                    <w:rPr>
                      <w:rFonts w:ascii="Times New Roman" w:hAnsi="Times New Roman"/>
                      <w:b/>
                      <w:bCs/>
                      <w:sz w:val="14"/>
                      <w:szCs w:val="14"/>
                    </w:rPr>
                    <w:t>-0.481</w:t>
                  </w:r>
                </w:p>
              </w:tc>
              <w:tc>
                <w:tcPr>
                  <w:tcW w:w="697" w:type="dxa"/>
                  <w:shd w:val="clear" w:color="auto" w:fill="FFFFFF"/>
                  <w:vAlign w:val="center"/>
                </w:tcPr>
                <w:p w14:paraId="4579DFAA" w14:textId="77777777" w:rsidR="0018512E" w:rsidRDefault="00000000">
                  <w:pPr>
                    <w:rPr>
                      <w:rFonts w:ascii="Times New Roman" w:hAnsi="Times New Roman"/>
                      <w:b/>
                      <w:bCs/>
                      <w:sz w:val="14"/>
                      <w:szCs w:val="14"/>
                    </w:rPr>
                  </w:pPr>
                  <w:r>
                    <w:rPr>
                      <w:rFonts w:ascii="Times New Roman" w:hAnsi="Times New Roman"/>
                      <w:b/>
                      <w:bCs/>
                      <w:sz w:val="14"/>
                      <w:szCs w:val="14"/>
                    </w:rPr>
                    <w:t>2.827</w:t>
                  </w:r>
                </w:p>
              </w:tc>
            </w:tr>
            <w:tr w:rsidR="0018512E" w14:paraId="547FECD5" w14:textId="77777777">
              <w:trPr>
                <w:tblCellSpacing w:w="15" w:type="dxa"/>
              </w:trPr>
              <w:tc>
                <w:tcPr>
                  <w:tcW w:w="0" w:type="auto"/>
                  <w:shd w:val="clear" w:color="auto" w:fill="FFFFFF"/>
                  <w:vAlign w:val="center"/>
                </w:tcPr>
                <w:p w14:paraId="0E450DD0" w14:textId="77777777" w:rsidR="0018512E" w:rsidRDefault="00000000">
                  <w:pPr>
                    <w:rPr>
                      <w:rFonts w:ascii="Times New Roman" w:hAnsi="Times New Roman"/>
                      <w:b/>
                      <w:bCs/>
                      <w:sz w:val="14"/>
                      <w:szCs w:val="14"/>
                    </w:rPr>
                  </w:pPr>
                  <w:proofErr w:type="spellStart"/>
                  <w:r>
                    <w:rPr>
                      <w:rFonts w:ascii="Times New Roman" w:hAnsi="Times New Roman"/>
                      <w:b/>
                      <w:bCs/>
                      <w:sz w:val="14"/>
                      <w:szCs w:val="14"/>
                    </w:rPr>
                    <w:t>Dip_Statistic</w:t>
                  </w:r>
                  <w:proofErr w:type="spellEnd"/>
                </w:p>
              </w:tc>
              <w:tc>
                <w:tcPr>
                  <w:tcW w:w="0" w:type="auto"/>
                  <w:shd w:val="clear" w:color="auto" w:fill="FFFFFF"/>
                  <w:vAlign w:val="center"/>
                </w:tcPr>
                <w:p w14:paraId="0A2F8E27" w14:textId="77777777" w:rsidR="0018512E" w:rsidRDefault="00000000">
                  <w:pPr>
                    <w:rPr>
                      <w:rFonts w:ascii="Times New Roman" w:hAnsi="Times New Roman"/>
                      <w:b/>
                      <w:bCs/>
                      <w:sz w:val="14"/>
                      <w:szCs w:val="14"/>
                    </w:rPr>
                  </w:pPr>
                  <w:r>
                    <w:rPr>
                      <w:rFonts w:ascii="Times New Roman" w:hAnsi="Times New Roman"/>
                      <w:b/>
                      <w:bCs/>
                      <w:sz w:val="14"/>
                      <w:szCs w:val="14"/>
                    </w:rPr>
                    <w:t>-0.0315</w:t>
                  </w:r>
                </w:p>
              </w:tc>
              <w:tc>
                <w:tcPr>
                  <w:tcW w:w="0" w:type="auto"/>
                  <w:shd w:val="clear" w:color="auto" w:fill="FFFFFF"/>
                  <w:vAlign w:val="center"/>
                </w:tcPr>
                <w:p w14:paraId="5D6D1A60" w14:textId="77777777" w:rsidR="0018512E" w:rsidRDefault="00000000">
                  <w:pPr>
                    <w:rPr>
                      <w:rFonts w:ascii="Times New Roman" w:hAnsi="Times New Roman"/>
                      <w:b/>
                      <w:bCs/>
                      <w:sz w:val="14"/>
                      <w:szCs w:val="14"/>
                    </w:rPr>
                  </w:pPr>
                  <w:r>
                    <w:rPr>
                      <w:rFonts w:ascii="Times New Roman" w:hAnsi="Times New Roman"/>
                      <w:b/>
                      <w:bCs/>
                      <w:sz w:val="14"/>
                      <w:szCs w:val="14"/>
                    </w:rPr>
                    <w:t>0.121</w:t>
                  </w:r>
                </w:p>
              </w:tc>
              <w:tc>
                <w:tcPr>
                  <w:tcW w:w="0" w:type="auto"/>
                  <w:shd w:val="clear" w:color="auto" w:fill="FFFFFF"/>
                  <w:vAlign w:val="center"/>
                </w:tcPr>
                <w:p w14:paraId="3D99B529" w14:textId="77777777" w:rsidR="0018512E" w:rsidRDefault="00000000">
                  <w:pPr>
                    <w:rPr>
                      <w:rFonts w:ascii="Times New Roman" w:hAnsi="Times New Roman"/>
                      <w:b/>
                      <w:bCs/>
                      <w:sz w:val="14"/>
                      <w:szCs w:val="14"/>
                    </w:rPr>
                  </w:pPr>
                  <w:r>
                    <w:rPr>
                      <w:rFonts w:ascii="Times New Roman" w:hAnsi="Times New Roman"/>
                      <w:b/>
                      <w:bCs/>
                      <w:sz w:val="14"/>
                      <w:szCs w:val="14"/>
                    </w:rPr>
                    <w:t>-0.261</w:t>
                  </w:r>
                </w:p>
              </w:tc>
              <w:tc>
                <w:tcPr>
                  <w:tcW w:w="0" w:type="auto"/>
                  <w:shd w:val="clear" w:color="auto" w:fill="FFFFFF"/>
                  <w:vAlign w:val="center"/>
                </w:tcPr>
                <w:p w14:paraId="4CC7A908" w14:textId="77777777" w:rsidR="0018512E" w:rsidRDefault="00000000">
                  <w:pPr>
                    <w:rPr>
                      <w:rFonts w:ascii="Times New Roman" w:hAnsi="Times New Roman"/>
                      <w:b/>
                      <w:bCs/>
                      <w:sz w:val="14"/>
                      <w:szCs w:val="14"/>
                    </w:rPr>
                  </w:pPr>
                  <w:r>
                    <w:rPr>
                      <w:rFonts w:ascii="Times New Roman" w:hAnsi="Times New Roman"/>
                      <w:b/>
                      <w:bCs/>
                      <w:sz w:val="14"/>
                      <w:szCs w:val="14"/>
                    </w:rPr>
                    <w:t>0.794</w:t>
                  </w:r>
                </w:p>
              </w:tc>
              <w:tc>
                <w:tcPr>
                  <w:tcW w:w="0" w:type="auto"/>
                  <w:shd w:val="clear" w:color="auto" w:fill="FFFFFF"/>
                  <w:vAlign w:val="center"/>
                </w:tcPr>
                <w:p w14:paraId="22AC6828" w14:textId="77777777" w:rsidR="0018512E" w:rsidRDefault="00000000">
                  <w:pPr>
                    <w:rPr>
                      <w:rFonts w:ascii="Times New Roman" w:hAnsi="Times New Roman"/>
                      <w:b/>
                      <w:bCs/>
                      <w:sz w:val="14"/>
                      <w:szCs w:val="14"/>
                    </w:rPr>
                  </w:pPr>
                  <w:r>
                    <w:rPr>
                      <w:rFonts w:ascii="Times New Roman" w:hAnsi="Times New Roman"/>
                      <w:b/>
                      <w:bCs/>
                      <w:sz w:val="14"/>
                      <w:szCs w:val="14"/>
                    </w:rPr>
                    <w:t>-0.268</w:t>
                  </w:r>
                </w:p>
              </w:tc>
              <w:tc>
                <w:tcPr>
                  <w:tcW w:w="697" w:type="dxa"/>
                  <w:shd w:val="clear" w:color="auto" w:fill="FFFFFF"/>
                  <w:vAlign w:val="center"/>
                </w:tcPr>
                <w:p w14:paraId="4B248E9D" w14:textId="77777777" w:rsidR="0018512E" w:rsidRDefault="00000000">
                  <w:pPr>
                    <w:rPr>
                      <w:rFonts w:ascii="Times New Roman" w:hAnsi="Times New Roman"/>
                      <w:b/>
                      <w:bCs/>
                      <w:sz w:val="14"/>
                      <w:szCs w:val="14"/>
                    </w:rPr>
                  </w:pPr>
                  <w:r>
                    <w:rPr>
                      <w:rFonts w:ascii="Times New Roman" w:hAnsi="Times New Roman"/>
                      <w:b/>
                      <w:bCs/>
                      <w:sz w:val="14"/>
                      <w:szCs w:val="14"/>
                    </w:rPr>
                    <w:t>0.205</w:t>
                  </w:r>
                </w:p>
              </w:tc>
            </w:tr>
          </w:tbl>
          <w:p w14:paraId="4AAD9260" w14:textId="77777777" w:rsidR="0018512E" w:rsidRDefault="0018512E">
            <w:pPr>
              <w:rPr>
                <w:rFonts w:ascii="Times New Roman" w:hAnsi="Times New Roman"/>
                <w:b/>
                <w:bCs/>
              </w:rPr>
            </w:pPr>
          </w:p>
        </w:tc>
        <w:tc>
          <w:tcPr>
            <w:tcW w:w="4059" w:type="dxa"/>
          </w:tcPr>
          <w:p w14:paraId="7FD55565" w14:textId="77777777" w:rsidR="0018512E" w:rsidRDefault="00000000">
            <w:pPr>
              <w:rPr>
                <w:rFonts w:ascii="Times New Roman" w:hAnsi="Times New Roman"/>
                <w:b/>
                <w:bCs/>
                <w:sz w:val="14"/>
                <w:szCs w:val="14"/>
              </w:rPr>
            </w:pPr>
            <w:r>
              <w:rPr>
                <w:rFonts w:ascii="Times New Roman" w:hAnsi="Times New Roman"/>
                <w:b/>
                <w:bCs/>
                <w:sz w:val="14"/>
                <w:szCs w:val="14"/>
              </w:rPr>
              <w:t>Target variable - Class</w:t>
            </w:r>
          </w:p>
          <w:p w14:paraId="363A12CE" w14:textId="77777777" w:rsidR="0018512E" w:rsidRDefault="00000000">
            <w:pPr>
              <w:rPr>
                <w:rFonts w:ascii="Times New Roman" w:hAnsi="Times New Roman"/>
                <w:b/>
                <w:bCs/>
                <w:sz w:val="14"/>
                <w:szCs w:val="14"/>
              </w:rPr>
            </w:pPr>
            <w:r>
              <w:rPr>
                <w:rFonts w:ascii="Times New Roman" w:hAnsi="Times New Roman"/>
                <w:b/>
                <w:bCs/>
                <w:sz w:val="14"/>
                <w:szCs w:val="14"/>
              </w:rPr>
              <w:t xml:space="preserve">Other variables - </w:t>
            </w:r>
            <w:proofErr w:type="spellStart"/>
            <w:r>
              <w:rPr>
                <w:rFonts w:ascii="Times New Roman" w:hAnsi="Times New Roman"/>
                <w:b/>
                <w:bCs/>
                <w:sz w:val="14"/>
                <w:szCs w:val="14"/>
              </w:rPr>
              <w:t>mean_uhi_DayNight</w:t>
            </w:r>
            <w:proofErr w:type="spellEnd"/>
          </w:p>
          <w:p w14:paraId="6CF04046" w14:textId="77777777" w:rsidR="0018512E" w:rsidRDefault="00000000">
            <w:pPr>
              <w:rPr>
                <w:rFonts w:ascii="Times New Roman" w:hAnsi="Times New Roman"/>
                <w:b/>
                <w:bCs/>
                <w:sz w:val="14"/>
                <w:szCs w:val="14"/>
              </w:rPr>
            </w:pPr>
            <w:r>
              <w:rPr>
                <w:rFonts w:ascii="Times New Roman" w:hAnsi="Times New Roman"/>
                <w:b/>
                <w:bCs/>
                <w:sz w:val="14"/>
                <w:szCs w:val="14"/>
              </w:rPr>
              <w:t>Optimization terminated successfully.</w:t>
            </w:r>
          </w:p>
          <w:p w14:paraId="57DEBCA8" w14:textId="77777777" w:rsidR="0018512E" w:rsidRDefault="00000000">
            <w:pPr>
              <w:rPr>
                <w:rFonts w:ascii="Times New Roman" w:hAnsi="Times New Roman"/>
                <w:b/>
                <w:bCs/>
                <w:sz w:val="14"/>
                <w:szCs w:val="14"/>
              </w:rPr>
            </w:pPr>
            <w:r>
              <w:rPr>
                <w:rFonts w:ascii="Times New Roman" w:hAnsi="Times New Roman"/>
                <w:b/>
                <w:bCs/>
                <w:sz w:val="14"/>
                <w:szCs w:val="14"/>
              </w:rPr>
              <w:t xml:space="preserve">         Current function value: 0.501699</w:t>
            </w:r>
          </w:p>
          <w:p w14:paraId="16F8635B" w14:textId="77777777" w:rsidR="0018512E" w:rsidRDefault="00000000">
            <w:pPr>
              <w:rPr>
                <w:rFonts w:ascii="Times New Roman" w:hAnsi="Times New Roman"/>
                <w:b/>
                <w:bCs/>
                <w:sz w:val="14"/>
                <w:szCs w:val="14"/>
              </w:rPr>
            </w:pPr>
            <w:r>
              <w:rPr>
                <w:rFonts w:ascii="Times New Roman" w:hAnsi="Times New Roman"/>
                <w:b/>
                <w:bCs/>
                <w:sz w:val="14"/>
                <w:szCs w:val="14"/>
              </w:rPr>
              <w:t xml:space="preserve">         Iterations 5</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19"/>
              <w:gridCol w:w="1095"/>
              <w:gridCol w:w="1125"/>
              <w:gridCol w:w="504"/>
            </w:tblGrid>
            <w:tr w:rsidR="0018512E" w14:paraId="27E040E9" w14:textId="77777777">
              <w:trPr>
                <w:tblCellSpacing w:w="15" w:type="dxa"/>
              </w:trPr>
              <w:tc>
                <w:tcPr>
                  <w:tcW w:w="0" w:type="auto"/>
                  <w:gridSpan w:val="4"/>
                  <w:tcBorders>
                    <w:top w:val="none" w:sz="4" w:space="0" w:color="000000"/>
                    <w:left w:val="none" w:sz="4" w:space="0" w:color="000000"/>
                    <w:bottom w:val="none" w:sz="4" w:space="0" w:color="000000"/>
                    <w:right w:val="none" w:sz="4" w:space="0" w:color="000000"/>
                  </w:tcBorders>
                  <w:vAlign w:val="center"/>
                </w:tcPr>
                <w:p w14:paraId="52086A3B" w14:textId="77777777" w:rsidR="0018512E" w:rsidRDefault="00000000">
                  <w:pPr>
                    <w:rPr>
                      <w:rFonts w:ascii="Times New Roman" w:hAnsi="Times New Roman"/>
                      <w:b/>
                      <w:bCs/>
                      <w:sz w:val="14"/>
                      <w:szCs w:val="14"/>
                    </w:rPr>
                  </w:pPr>
                  <w:r>
                    <w:rPr>
                      <w:rFonts w:ascii="Times New Roman" w:hAnsi="Times New Roman"/>
                      <w:b/>
                      <w:bCs/>
                      <w:sz w:val="14"/>
                      <w:szCs w:val="14"/>
                    </w:rPr>
                    <w:t>Logit Regression Results</w:t>
                  </w:r>
                </w:p>
              </w:tc>
            </w:tr>
            <w:tr w:rsidR="0018512E" w14:paraId="05DA65C9" w14:textId="77777777">
              <w:trPr>
                <w:tblCellSpacing w:w="15" w:type="dxa"/>
              </w:trPr>
              <w:tc>
                <w:tcPr>
                  <w:tcW w:w="0" w:type="auto"/>
                  <w:vAlign w:val="center"/>
                </w:tcPr>
                <w:p w14:paraId="6126FE90" w14:textId="77777777" w:rsidR="0018512E" w:rsidRDefault="00000000">
                  <w:pPr>
                    <w:rPr>
                      <w:rFonts w:ascii="Times New Roman" w:hAnsi="Times New Roman"/>
                      <w:b/>
                      <w:bCs/>
                      <w:sz w:val="14"/>
                      <w:szCs w:val="14"/>
                    </w:rPr>
                  </w:pPr>
                  <w:r>
                    <w:rPr>
                      <w:rFonts w:ascii="Times New Roman" w:hAnsi="Times New Roman"/>
                      <w:b/>
                      <w:bCs/>
                      <w:sz w:val="14"/>
                      <w:szCs w:val="14"/>
                    </w:rPr>
                    <w:t>Dep. Variable:</w:t>
                  </w:r>
                </w:p>
              </w:tc>
              <w:tc>
                <w:tcPr>
                  <w:tcW w:w="0" w:type="auto"/>
                  <w:vAlign w:val="center"/>
                </w:tcPr>
                <w:p w14:paraId="3000C4F0" w14:textId="77777777" w:rsidR="0018512E" w:rsidRDefault="00000000">
                  <w:pPr>
                    <w:rPr>
                      <w:rFonts w:ascii="Times New Roman" w:hAnsi="Times New Roman"/>
                      <w:b/>
                      <w:bCs/>
                      <w:sz w:val="14"/>
                      <w:szCs w:val="14"/>
                    </w:rPr>
                  </w:pPr>
                  <w:r>
                    <w:rPr>
                      <w:rFonts w:ascii="Times New Roman" w:hAnsi="Times New Roman"/>
                      <w:b/>
                      <w:bCs/>
                      <w:sz w:val="14"/>
                      <w:szCs w:val="14"/>
                    </w:rPr>
                    <w:t>Class</w:t>
                  </w:r>
                </w:p>
              </w:tc>
              <w:tc>
                <w:tcPr>
                  <w:tcW w:w="0" w:type="auto"/>
                  <w:vAlign w:val="center"/>
                </w:tcPr>
                <w:p w14:paraId="288FF0DF" w14:textId="77777777" w:rsidR="0018512E" w:rsidRDefault="00000000">
                  <w:pPr>
                    <w:rPr>
                      <w:rFonts w:ascii="Times New Roman" w:hAnsi="Times New Roman"/>
                      <w:b/>
                      <w:bCs/>
                      <w:sz w:val="14"/>
                      <w:szCs w:val="14"/>
                    </w:rPr>
                  </w:pPr>
                  <w:r>
                    <w:rPr>
                      <w:rFonts w:ascii="Times New Roman" w:hAnsi="Times New Roman"/>
                      <w:b/>
                      <w:bCs/>
                      <w:sz w:val="14"/>
                      <w:szCs w:val="14"/>
                    </w:rPr>
                    <w:t>No. Observations:</w:t>
                  </w:r>
                </w:p>
              </w:tc>
              <w:tc>
                <w:tcPr>
                  <w:tcW w:w="0" w:type="auto"/>
                  <w:vAlign w:val="center"/>
                </w:tcPr>
                <w:p w14:paraId="35187201" w14:textId="77777777" w:rsidR="0018512E" w:rsidRDefault="00000000">
                  <w:pPr>
                    <w:rPr>
                      <w:rFonts w:ascii="Times New Roman" w:hAnsi="Times New Roman"/>
                      <w:b/>
                      <w:bCs/>
                      <w:sz w:val="14"/>
                      <w:szCs w:val="14"/>
                    </w:rPr>
                  </w:pPr>
                  <w:r>
                    <w:rPr>
                      <w:rFonts w:ascii="Times New Roman" w:hAnsi="Times New Roman"/>
                      <w:b/>
                      <w:bCs/>
                      <w:sz w:val="14"/>
                      <w:szCs w:val="14"/>
                    </w:rPr>
                    <w:t>3819</w:t>
                  </w:r>
                </w:p>
              </w:tc>
            </w:tr>
            <w:tr w:rsidR="0018512E" w14:paraId="62550BAA" w14:textId="77777777">
              <w:trPr>
                <w:tblCellSpacing w:w="15" w:type="dxa"/>
              </w:trPr>
              <w:tc>
                <w:tcPr>
                  <w:tcW w:w="0" w:type="auto"/>
                  <w:vAlign w:val="center"/>
                </w:tcPr>
                <w:p w14:paraId="267F8632" w14:textId="77777777" w:rsidR="0018512E" w:rsidRDefault="00000000">
                  <w:pPr>
                    <w:rPr>
                      <w:rFonts w:ascii="Times New Roman" w:hAnsi="Times New Roman"/>
                      <w:b/>
                      <w:bCs/>
                      <w:sz w:val="14"/>
                      <w:szCs w:val="14"/>
                    </w:rPr>
                  </w:pPr>
                  <w:r>
                    <w:rPr>
                      <w:rFonts w:ascii="Times New Roman" w:hAnsi="Times New Roman"/>
                      <w:b/>
                      <w:bCs/>
                      <w:sz w:val="14"/>
                      <w:szCs w:val="14"/>
                    </w:rPr>
                    <w:t>Model:</w:t>
                  </w:r>
                </w:p>
              </w:tc>
              <w:tc>
                <w:tcPr>
                  <w:tcW w:w="0" w:type="auto"/>
                  <w:vAlign w:val="center"/>
                </w:tcPr>
                <w:p w14:paraId="054BEC28" w14:textId="77777777" w:rsidR="0018512E" w:rsidRDefault="00000000">
                  <w:pPr>
                    <w:rPr>
                      <w:rFonts w:ascii="Times New Roman" w:hAnsi="Times New Roman"/>
                      <w:b/>
                      <w:bCs/>
                      <w:sz w:val="14"/>
                      <w:szCs w:val="14"/>
                    </w:rPr>
                  </w:pPr>
                  <w:r>
                    <w:rPr>
                      <w:rFonts w:ascii="Times New Roman" w:hAnsi="Times New Roman"/>
                      <w:b/>
                      <w:bCs/>
                      <w:sz w:val="14"/>
                      <w:szCs w:val="14"/>
                    </w:rPr>
                    <w:t>Logit</w:t>
                  </w:r>
                </w:p>
              </w:tc>
              <w:tc>
                <w:tcPr>
                  <w:tcW w:w="0" w:type="auto"/>
                  <w:vAlign w:val="center"/>
                </w:tcPr>
                <w:p w14:paraId="4CAF72A7" w14:textId="77777777" w:rsidR="0018512E" w:rsidRDefault="00000000">
                  <w:pPr>
                    <w:rPr>
                      <w:rFonts w:ascii="Times New Roman" w:hAnsi="Times New Roman"/>
                      <w:b/>
                      <w:bCs/>
                      <w:sz w:val="14"/>
                      <w:szCs w:val="14"/>
                    </w:rPr>
                  </w:pPr>
                  <w:proofErr w:type="spellStart"/>
                  <w:r>
                    <w:rPr>
                      <w:rFonts w:ascii="Times New Roman" w:hAnsi="Times New Roman"/>
                      <w:b/>
                      <w:bCs/>
                      <w:sz w:val="14"/>
                      <w:szCs w:val="14"/>
                    </w:rPr>
                    <w:t>Df</w:t>
                  </w:r>
                  <w:proofErr w:type="spellEnd"/>
                  <w:r>
                    <w:rPr>
                      <w:rFonts w:ascii="Times New Roman" w:hAnsi="Times New Roman"/>
                      <w:b/>
                      <w:bCs/>
                      <w:sz w:val="14"/>
                      <w:szCs w:val="14"/>
                    </w:rPr>
                    <w:t xml:space="preserve"> Residuals:</w:t>
                  </w:r>
                </w:p>
              </w:tc>
              <w:tc>
                <w:tcPr>
                  <w:tcW w:w="0" w:type="auto"/>
                  <w:vAlign w:val="center"/>
                </w:tcPr>
                <w:p w14:paraId="01CE4C62" w14:textId="77777777" w:rsidR="0018512E" w:rsidRDefault="00000000">
                  <w:pPr>
                    <w:rPr>
                      <w:rFonts w:ascii="Times New Roman" w:hAnsi="Times New Roman"/>
                      <w:b/>
                      <w:bCs/>
                      <w:sz w:val="14"/>
                      <w:szCs w:val="14"/>
                    </w:rPr>
                  </w:pPr>
                  <w:r>
                    <w:rPr>
                      <w:rFonts w:ascii="Times New Roman" w:hAnsi="Times New Roman"/>
                      <w:b/>
                      <w:bCs/>
                      <w:sz w:val="14"/>
                      <w:szCs w:val="14"/>
                    </w:rPr>
                    <w:t>3817</w:t>
                  </w:r>
                </w:p>
              </w:tc>
            </w:tr>
            <w:tr w:rsidR="0018512E" w14:paraId="3C96E10D" w14:textId="77777777">
              <w:trPr>
                <w:tblCellSpacing w:w="15" w:type="dxa"/>
              </w:trPr>
              <w:tc>
                <w:tcPr>
                  <w:tcW w:w="0" w:type="auto"/>
                  <w:vAlign w:val="center"/>
                </w:tcPr>
                <w:p w14:paraId="73AD5E36" w14:textId="77777777" w:rsidR="0018512E" w:rsidRDefault="00000000">
                  <w:pPr>
                    <w:rPr>
                      <w:rFonts w:ascii="Times New Roman" w:hAnsi="Times New Roman"/>
                      <w:b/>
                      <w:bCs/>
                      <w:sz w:val="14"/>
                      <w:szCs w:val="14"/>
                    </w:rPr>
                  </w:pPr>
                  <w:r>
                    <w:rPr>
                      <w:rFonts w:ascii="Times New Roman" w:hAnsi="Times New Roman"/>
                      <w:b/>
                      <w:bCs/>
                      <w:sz w:val="14"/>
                      <w:szCs w:val="14"/>
                    </w:rPr>
                    <w:t>Method:</w:t>
                  </w:r>
                </w:p>
              </w:tc>
              <w:tc>
                <w:tcPr>
                  <w:tcW w:w="0" w:type="auto"/>
                  <w:vAlign w:val="center"/>
                </w:tcPr>
                <w:p w14:paraId="5D042C36" w14:textId="77777777" w:rsidR="0018512E" w:rsidRDefault="00000000">
                  <w:pPr>
                    <w:rPr>
                      <w:rFonts w:ascii="Times New Roman" w:hAnsi="Times New Roman"/>
                      <w:b/>
                      <w:bCs/>
                      <w:sz w:val="14"/>
                      <w:szCs w:val="14"/>
                    </w:rPr>
                  </w:pPr>
                  <w:r>
                    <w:rPr>
                      <w:rFonts w:ascii="Times New Roman" w:hAnsi="Times New Roman"/>
                      <w:b/>
                      <w:bCs/>
                      <w:sz w:val="14"/>
                      <w:szCs w:val="14"/>
                    </w:rPr>
                    <w:t>MLE</w:t>
                  </w:r>
                </w:p>
              </w:tc>
              <w:tc>
                <w:tcPr>
                  <w:tcW w:w="0" w:type="auto"/>
                  <w:vAlign w:val="center"/>
                </w:tcPr>
                <w:p w14:paraId="0420F15B" w14:textId="77777777" w:rsidR="0018512E" w:rsidRDefault="00000000">
                  <w:pPr>
                    <w:rPr>
                      <w:rFonts w:ascii="Times New Roman" w:hAnsi="Times New Roman"/>
                      <w:b/>
                      <w:bCs/>
                      <w:sz w:val="14"/>
                      <w:szCs w:val="14"/>
                    </w:rPr>
                  </w:pPr>
                  <w:proofErr w:type="spellStart"/>
                  <w:r>
                    <w:rPr>
                      <w:rFonts w:ascii="Times New Roman" w:hAnsi="Times New Roman"/>
                      <w:b/>
                      <w:bCs/>
                      <w:sz w:val="14"/>
                      <w:szCs w:val="14"/>
                    </w:rPr>
                    <w:t>Df</w:t>
                  </w:r>
                  <w:proofErr w:type="spellEnd"/>
                  <w:r>
                    <w:rPr>
                      <w:rFonts w:ascii="Times New Roman" w:hAnsi="Times New Roman"/>
                      <w:b/>
                      <w:bCs/>
                      <w:sz w:val="14"/>
                      <w:szCs w:val="14"/>
                    </w:rPr>
                    <w:t xml:space="preserve"> Model:</w:t>
                  </w:r>
                </w:p>
              </w:tc>
              <w:tc>
                <w:tcPr>
                  <w:tcW w:w="0" w:type="auto"/>
                  <w:vAlign w:val="center"/>
                </w:tcPr>
                <w:p w14:paraId="7ED7EC73" w14:textId="77777777" w:rsidR="0018512E" w:rsidRDefault="00000000">
                  <w:pPr>
                    <w:rPr>
                      <w:rFonts w:ascii="Times New Roman" w:hAnsi="Times New Roman"/>
                      <w:b/>
                      <w:bCs/>
                      <w:sz w:val="14"/>
                      <w:szCs w:val="14"/>
                    </w:rPr>
                  </w:pPr>
                  <w:r>
                    <w:rPr>
                      <w:rFonts w:ascii="Times New Roman" w:hAnsi="Times New Roman"/>
                      <w:b/>
                      <w:bCs/>
                      <w:sz w:val="14"/>
                      <w:szCs w:val="14"/>
                    </w:rPr>
                    <w:t>1</w:t>
                  </w:r>
                </w:p>
              </w:tc>
            </w:tr>
            <w:tr w:rsidR="0018512E" w14:paraId="1AAD32AC" w14:textId="77777777">
              <w:trPr>
                <w:tblCellSpacing w:w="15" w:type="dxa"/>
              </w:trPr>
              <w:tc>
                <w:tcPr>
                  <w:tcW w:w="0" w:type="auto"/>
                  <w:vAlign w:val="center"/>
                </w:tcPr>
                <w:p w14:paraId="03449182" w14:textId="77777777" w:rsidR="0018512E" w:rsidRDefault="00000000">
                  <w:pPr>
                    <w:rPr>
                      <w:rFonts w:ascii="Times New Roman" w:hAnsi="Times New Roman"/>
                      <w:b/>
                      <w:bCs/>
                      <w:sz w:val="14"/>
                      <w:szCs w:val="14"/>
                    </w:rPr>
                  </w:pPr>
                  <w:r>
                    <w:rPr>
                      <w:rFonts w:ascii="Times New Roman" w:hAnsi="Times New Roman"/>
                      <w:b/>
                      <w:bCs/>
                      <w:sz w:val="14"/>
                      <w:szCs w:val="14"/>
                    </w:rPr>
                    <w:t>Date:</w:t>
                  </w:r>
                </w:p>
              </w:tc>
              <w:tc>
                <w:tcPr>
                  <w:tcW w:w="0" w:type="auto"/>
                  <w:vAlign w:val="center"/>
                </w:tcPr>
                <w:p w14:paraId="788EDD46" w14:textId="77777777" w:rsidR="0018512E" w:rsidRDefault="00000000">
                  <w:pPr>
                    <w:rPr>
                      <w:rFonts w:ascii="Times New Roman" w:hAnsi="Times New Roman"/>
                      <w:b/>
                      <w:bCs/>
                      <w:sz w:val="14"/>
                      <w:szCs w:val="14"/>
                    </w:rPr>
                  </w:pPr>
                  <w:r>
                    <w:rPr>
                      <w:rFonts w:ascii="Times New Roman" w:hAnsi="Times New Roman"/>
                      <w:b/>
                      <w:bCs/>
                      <w:sz w:val="14"/>
                      <w:szCs w:val="14"/>
                    </w:rPr>
                    <w:t>Mon, 09 Dec 2024</w:t>
                  </w:r>
                </w:p>
              </w:tc>
              <w:tc>
                <w:tcPr>
                  <w:tcW w:w="0" w:type="auto"/>
                  <w:vAlign w:val="center"/>
                </w:tcPr>
                <w:p w14:paraId="1BCBB75A" w14:textId="77777777" w:rsidR="0018512E" w:rsidRDefault="00000000">
                  <w:pPr>
                    <w:rPr>
                      <w:rFonts w:ascii="Times New Roman" w:hAnsi="Times New Roman"/>
                      <w:b/>
                      <w:bCs/>
                      <w:sz w:val="14"/>
                      <w:szCs w:val="14"/>
                    </w:rPr>
                  </w:pPr>
                  <w:r>
                    <w:rPr>
                      <w:rFonts w:ascii="Times New Roman" w:hAnsi="Times New Roman"/>
                      <w:b/>
                      <w:bCs/>
                      <w:sz w:val="14"/>
                      <w:szCs w:val="14"/>
                    </w:rPr>
                    <w:t>Pseudo R-</w:t>
                  </w:r>
                  <w:proofErr w:type="spellStart"/>
                  <w:r>
                    <w:rPr>
                      <w:rFonts w:ascii="Times New Roman" w:hAnsi="Times New Roman"/>
                      <w:b/>
                      <w:bCs/>
                      <w:sz w:val="14"/>
                      <w:szCs w:val="14"/>
                    </w:rPr>
                    <w:t>squ</w:t>
                  </w:r>
                  <w:proofErr w:type="spellEnd"/>
                  <w:r>
                    <w:rPr>
                      <w:rFonts w:ascii="Times New Roman" w:hAnsi="Times New Roman"/>
                      <w:b/>
                      <w:bCs/>
                      <w:sz w:val="14"/>
                      <w:szCs w:val="14"/>
                    </w:rPr>
                    <w:t>.:</w:t>
                  </w:r>
                </w:p>
              </w:tc>
              <w:tc>
                <w:tcPr>
                  <w:tcW w:w="0" w:type="auto"/>
                  <w:vAlign w:val="center"/>
                </w:tcPr>
                <w:p w14:paraId="7145B7E8" w14:textId="77777777" w:rsidR="0018512E" w:rsidRDefault="00000000">
                  <w:pPr>
                    <w:rPr>
                      <w:rFonts w:ascii="Times New Roman" w:hAnsi="Times New Roman"/>
                      <w:b/>
                      <w:bCs/>
                      <w:sz w:val="14"/>
                      <w:szCs w:val="14"/>
                    </w:rPr>
                  </w:pPr>
                  <w:r>
                    <w:rPr>
                      <w:rFonts w:ascii="Times New Roman" w:hAnsi="Times New Roman"/>
                      <w:b/>
                      <w:bCs/>
                      <w:sz w:val="14"/>
                      <w:szCs w:val="14"/>
                    </w:rPr>
                    <w:t>-0.3264</w:t>
                  </w:r>
                </w:p>
              </w:tc>
            </w:tr>
            <w:tr w:rsidR="0018512E" w14:paraId="120FE604" w14:textId="77777777">
              <w:trPr>
                <w:tblCellSpacing w:w="15" w:type="dxa"/>
              </w:trPr>
              <w:tc>
                <w:tcPr>
                  <w:tcW w:w="0" w:type="auto"/>
                  <w:vAlign w:val="center"/>
                </w:tcPr>
                <w:p w14:paraId="017DBFD6" w14:textId="77777777" w:rsidR="0018512E" w:rsidRDefault="00000000">
                  <w:pPr>
                    <w:rPr>
                      <w:rFonts w:ascii="Times New Roman" w:hAnsi="Times New Roman"/>
                      <w:b/>
                      <w:bCs/>
                      <w:sz w:val="14"/>
                      <w:szCs w:val="14"/>
                    </w:rPr>
                  </w:pPr>
                  <w:r>
                    <w:rPr>
                      <w:rFonts w:ascii="Times New Roman" w:hAnsi="Times New Roman"/>
                      <w:b/>
                      <w:bCs/>
                      <w:sz w:val="14"/>
                      <w:szCs w:val="14"/>
                    </w:rPr>
                    <w:t>Time:</w:t>
                  </w:r>
                </w:p>
              </w:tc>
              <w:tc>
                <w:tcPr>
                  <w:tcW w:w="0" w:type="auto"/>
                  <w:vAlign w:val="center"/>
                </w:tcPr>
                <w:p w14:paraId="503535EE" w14:textId="77777777" w:rsidR="0018512E" w:rsidRDefault="00000000">
                  <w:pPr>
                    <w:rPr>
                      <w:rFonts w:ascii="Times New Roman" w:hAnsi="Times New Roman"/>
                      <w:b/>
                      <w:bCs/>
                      <w:sz w:val="14"/>
                      <w:szCs w:val="14"/>
                    </w:rPr>
                  </w:pPr>
                  <w:r>
                    <w:rPr>
                      <w:rFonts w:ascii="Times New Roman" w:hAnsi="Times New Roman"/>
                      <w:b/>
                      <w:bCs/>
                      <w:sz w:val="14"/>
                      <w:szCs w:val="14"/>
                    </w:rPr>
                    <w:t>16:19:55</w:t>
                  </w:r>
                </w:p>
              </w:tc>
              <w:tc>
                <w:tcPr>
                  <w:tcW w:w="0" w:type="auto"/>
                  <w:vAlign w:val="center"/>
                </w:tcPr>
                <w:p w14:paraId="2462C65A" w14:textId="77777777" w:rsidR="0018512E" w:rsidRDefault="00000000">
                  <w:pPr>
                    <w:rPr>
                      <w:rFonts w:ascii="Times New Roman" w:hAnsi="Times New Roman"/>
                      <w:b/>
                      <w:bCs/>
                      <w:sz w:val="14"/>
                      <w:szCs w:val="14"/>
                    </w:rPr>
                  </w:pPr>
                  <w:r>
                    <w:rPr>
                      <w:rFonts w:ascii="Times New Roman" w:hAnsi="Times New Roman"/>
                      <w:b/>
                      <w:bCs/>
                      <w:sz w:val="14"/>
                      <w:szCs w:val="14"/>
                    </w:rPr>
                    <w:t>Log-Likelihood:</w:t>
                  </w:r>
                </w:p>
              </w:tc>
              <w:tc>
                <w:tcPr>
                  <w:tcW w:w="0" w:type="auto"/>
                  <w:vAlign w:val="center"/>
                </w:tcPr>
                <w:p w14:paraId="7C60364B" w14:textId="77777777" w:rsidR="0018512E" w:rsidRDefault="00000000">
                  <w:pPr>
                    <w:rPr>
                      <w:rFonts w:ascii="Times New Roman" w:hAnsi="Times New Roman"/>
                      <w:b/>
                      <w:bCs/>
                      <w:sz w:val="14"/>
                      <w:szCs w:val="14"/>
                    </w:rPr>
                  </w:pPr>
                  <w:r>
                    <w:rPr>
                      <w:rFonts w:ascii="Times New Roman" w:hAnsi="Times New Roman"/>
                      <w:b/>
                      <w:bCs/>
                      <w:sz w:val="14"/>
                      <w:szCs w:val="14"/>
                    </w:rPr>
                    <w:t>-1916.0</w:t>
                  </w:r>
                </w:p>
              </w:tc>
            </w:tr>
            <w:tr w:rsidR="0018512E" w14:paraId="76B24C25" w14:textId="77777777">
              <w:trPr>
                <w:tblCellSpacing w:w="15" w:type="dxa"/>
              </w:trPr>
              <w:tc>
                <w:tcPr>
                  <w:tcW w:w="0" w:type="auto"/>
                  <w:vAlign w:val="center"/>
                </w:tcPr>
                <w:p w14:paraId="06F7EA38" w14:textId="77777777" w:rsidR="0018512E" w:rsidRDefault="00000000">
                  <w:pPr>
                    <w:rPr>
                      <w:rFonts w:ascii="Times New Roman" w:hAnsi="Times New Roman"/>
                      <w:b/>
                      <w:bCs/>
                      <w:sz w:val="14"/>
                      <w:szCs w:val="14"/>
                    </w:rPr>
                  </w:pPr>
                  <w:r>
                    <w:rPr>
                      <w:rFonts w:ascii="Times New Roman" w:hAnsi="Times New Roman"/>
                      <w:b/>
                      <w:bCs/>
                      <w:sz w:val="14"/>
                      <w:szCs w:val="14"/>
                    </w:rPr>
                    <w:t>converged:</w:t>
                  </w:r>
                </w:p>
              </w:tc>
              <w:tc>
                <w:tcPr>
                  <w:tcW w:w="0" w:type="auto"/>
                  <w:vAlign w:val="center"/>
                </w:tcPr>
                <w:p w14:paraId="6FE113BF" w14:textId="77777777" w:rsidR="0018512E" w:rsidRDefault="00000000">
                  <w:pPr>
                    <w:rPr>
                      <w:rFonts w:ascii="Times New Roman" w:hAnsi="Times New Roman"/>
                      <w:b/>
                      <w:bCs/>
                      <w:sz w:val="14"/>
                      <w:szCs w:val="14"/>
                    </w:rPr>
                  </w:pPr>
                  <w:r>
                    <w:rPr>
                      <w:rFonts w:ascii="Times New Roman" w:hAnsi="Times New Roman"/>
                      <w:b/>
                      <w:bCs/>
                      <w:sz w:val="14"/>
                      <w:szCs w:val="14"/>
                    </w:rPr>
                    <w:t>True</w:t>
                  </w:r>
                </w:p>
              </w:tc>
              <w:tc>
                <w:tcPr>
                  <w:tcW w:w="0" w:type="auto"/>
                  <w:vAlign w:val="center"/>
                </w:tcPr>
                <w:p w14:paraId="28BF8970" w14:textId="77777777" w:rsidR="0018512E" w:rsidRDefault="00000000">
                  <w:pPr>
                    <w:rPr>
                      <w:rFonts w:ascii="Times New Roman" w:hAnsi="Times New Roman"/>
                      <w:b/>
                      <w:bCs/>
                      <w:sz w:val="14"/>
                      <w:szCs w:val="14"/>
                    </w:rPr>
                  </w:pPr>
                  <w:r>
                    <w:rPr>
                      <w:rFonts w:ascii="Times New Roman" w:hAnsi="Times New Roman"/>
                      <w:b/>
                      <w:bCs/>
                      <w:sz w:val="14"/>
                      <w:szCs w:val="14"/>
                    </w:rPr>
                    <w:t>LL-Null:</w:t>
                  </w:r>
                </w:p>
              </w:tc>
              <w:tc>
                <w:tcPr>
                  <w:tcW w:w="0" w:type="auto"/>
                  <w:vAlign w:val="center"/>
                </w:tcPr>
                <w:p w14:paraId="57085BB0" w14:textId="77777777" w:rsidR="0018512E" w:rsidRDefault="00000000">
                  <w:pPr>
                    <w:rPr>
                      <w:rFonts w:ascii="Times New Roman" w:hAnsi="Times New Roman"/>
                      <w:b/>
                      <w:bCs/>
                      <w:sz w:val="14"/>
                      <w:szCs w:val="14"/>
                    </w:rPr>
                  </w:pPr>
                  <w:r>
                    <w:rPr>
                      <w:rFonts w:ascii="Times New Roman" w:hAnsi="Times New Roman"/>
                      <w:b/>
                      <w:bCs/>
                      <w:sz w:val="14"/>
                      <w:szCs w:val="14"/>
                    </w:rPr>
                    <w:t>-1444.5</w:t>
                  </w:r>
                </w:p>
              </w:tc>
            </w:tr>
            <w:tr w:rsidR="0018512E" w14:paraId="69638C3A" w14:textId="77777777">
              <w:trPr>
                <w:tblCellSpacing w:w="15" w:type="dxa"/>
              </w:trPr>
              <w:tc>
                <w:tcPr>
                  <w:tcW w:w="0" w:type="auto"/>
                  <w:vAlign w:val="center"/>
                </w:tcPr>
                <w:p w14:paraId="31202625" w14:textId="77777777" w:rsidR="0018512E" w:rsidRDefault="00000000">
                  <w:pPr>
                    <w:rPr>
                      <w:rFonts w:ascii="Times New Roman" w:hAnsi="Times New Roman"/>
                      <w:b/>
                      <w:bCs/>
                      <w:sz w:val="14"/>
                      <w:szCs w:val="14"/>
                    </w:rPr>
                  </w:pPr>
                  <w:r>
                    <w:rPr>
                      <w:rFonts w:ascii="Times New Roman" w:hAnsi="Times New Roman"/>
                      <w:b/>
                      <w:bCs/>
                      <w:sz w:val="14"/>
                      <w:szCs w:val="14"/>
                    </w:rPr>
                    <w:t>Covariance Type:</w:t>
                  </w:r>
                </w:p>
              </w:tc>
              <w:tc>
                <w:tcPr>
                  <w:tcW w:w="0" w:type="auto"/>
                  <w:vAlign w:val="center"/>
                </w:tcPr>
                <w:p w14:paraId="39643947" w14:textId="77777777" w:rsidR="0018512E" w:rsidRDefault="00000000">
                  <w:pPr>
                    <w:rPr>
                      <w:rFonts w:ascii="Times New Roman" w:hAnsi="Times New Roman"/>
                      <w:b/>
                      <w:bCs/>
                      <w:sz w:val="14"/>
                      <w:szCs w:val="14"/>
                    </w:rPr>
                  </w:pPr>
                  <w:proofErr w:type="spellStart"/>
                  <w:r>
                    <w:rPr>
                      <w:rFonts w:ascii="Times New Roman" w:hAnsi="Times New Roman"/>
                      <w:b/>
                      <w:bCs/>
                      <w:sz w:val="14"/>
                      <w:szCs w:val="14"/>
                    </w:rPr>
                    <w:t>nonrobust</w:t>
                  </w:r>
                  <w:proofErr w:type="spellEnd"/>
                </w:p>
              </w:tc>
              <w:tc>
                <w:tcPr>
                  <w:tcW w:w="0" w:type="auto"/>
                  <w:vAlign w:val="center"/>
                </w:tcPr>
                <w:p w14:paraId="54F6187B" w14:textId="77777777" w:rsidR="0018512E" w:rsidRDefault="00000000">
                  <w:pPr>
                    <w:rPr>
                      <w:rFonts w:ascii="Times New Roman" w:hAnsi="Times New Roman"/>
                      <w:b/>
                      <w:bCs/>
                      <w:sz w:val="14"/>
                      <w:szCs w:val="14"/>
                    </w:rPr>
                  </w:pPr>
                  <w:r>
                    <w:rPr>
                      <w:rFonts w:ascii="Times New Roman" w:hAnsi="Times New Roman"/>
                      <w:b/>
                      <w:bCs/>
                      <w:sz w:val="14"/>
                      <w:szCs w:val="14"/>
                    </w:rPr>
                    <w:t>LLR p-value:</w:t>
                  </w:r>
                </w:p>
              </w:tc>
              <w:tc>
                <w:tcPr>
                  <w:tcW w:w="0" w:type="auto"/>
                  <w:vAlign w:val="center"/>
                </w:tcPr>
                <w:p w14:paraId="00160FAA" w14:textId="77777777" w:rsidR="0018512E" w:rsidRDefault="00000000">
                  <w:pPr>
                    <w:rPr>
                      <w:rFonts w:ascii="Times New Roman" w:hAnsi="Times New Roman"/>
                      <w:b/>
                      <w:bCs/>
                      <w:sz w:val="14"/>
                      <w:szCs w:val="14"/>
                    </w:rPr>
                  </w:pPr>
                  <w:r>
                    <w:rPr>
                      <w:rFonts w:ascii="Times New Roman" w:hAnsi="Times New Roman"/>
                      <w:b/>
                      <w:bCs/>
                      <w:sz w:val="14"/>
                      <w:szCs w:val="14"/>
                    </w:rPr>
                    <w:t>1.000</w:t>
                  </w:r>
                </w:p>
              </w:tc>
            </w:tr>
          </w:tbl>
          <w:p w14:paraId="2B077200" w14:textId="77777777" w:rsidR="0018512E" w:rsidRDefault="0018512E">
            <w:pPr>
              <w:rPr>
                <w:rFonts w:ascii="Times New Roman" w:hAnsi="Times New Roman"/>
                <w:b/>
                <w:bCs/>
                <w:vanish/>
                <w:sz w:val="14"/>
                <w:szCs w:val="1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12"/>
              <w:gridCol w:w="471"/>
              <w:gridCol w:w="424"/>
              <w:gridCol w:w="402"/>
              <w:gridCol w:w="375"/>
              <w:gridCol w:w="422"/>
              <w:gridCol w:w="437"/>
            </w:tblGrid>
            <w:tr w:rsidR="0018512E" w14:paraId="6BD2DB79" w14:textId="77777777">
              <w:trPr>
                <w:tblCellSpacing w:w="15" w:type="dxa"/>
              </w:trPr>
              <w:tc>
                <w:tcPr>
                  <w:tcW w:w="0" w:type="auto"/>
                  <w:vAlign w:val="center"/>
                </w:tcPr>
                <w:p w14:paraId="57AD44D0" w14:textId="77777777" w:rsidR="0018512E" w:rsidRDefault="0018512E">
                  <w:pPr>
                    <w:rPr>
                      <w:rFonts w:ascii="Times New Roman" w:hAnsi="Times New Roman"/>
                      <w:b/>
                      <w:bCs/>
                      <w:sz w:val="14"/>
                      <w:szCs w:val="14"/>
                    </w:rPr>
                  </w:pPr>
                </w:p>
              </w:tc>
              <w:tc>
                <w:tcPr>
                  <w:tcW w:w="0" w:type="auto"/>
                  <w:vAlign w:val="center"/>
                </w:tcPr>
                <w:p w14:paraId="2D35BF19" w14:textId="77777777" w:rsidR="0018512E" w:rsidRDefault="00000000">
                  <w:pPr>
                    <w:rPr>
                      <w:rFonts w:ascii="Times New Roman" w:hAnsi="Times New Roman"/>
                      <w:b/>
                      <w:bCs/>
                      <w:sz w:val="14"/>
                      <w:szCs w:val="14"/>
                    </w:rPr>
                  </w:pPr>
                  <w:proofErr w:type="spellStart"/>
                  <w:r>
                    <w:rPr>
                      <w:rFonts w:ascii="Times New Roman" w:hAnsi="Times New Roman"/>
                      <w:b/>
                      <w:bCs/>
                      <w:sz w:val="14"/>
                      <w:szCs w:val="14"/>
                    </w:rPr>
                    <w:t>coef</w:t>
                  </w:r>
                  <w:proofErr w:type="spellEnd"/>
                </w:p>
              </w:tc>
              <w:tc>
                <w:tcPr>
                  <w:tcW w:w="0" w:type="auto"/>
                  <w:vAlign w:val="center"/>
                </w:tcPr>
                <w:p w14:paraId="01F0EC44" w14:textId="77777777" w:rsidR="0018512E" w:rsidRDefault="00000000">
                  <w:pPr>
                    <w:rPr>
                      <w:rFonts w:ascii="Times New Roman" w:hAnsi="Times New Roman"/>
                      <w:b/>
                      <w:bCs/>
                      <w:sz w:val="14"/>
                      <w:szCs w:val="14"/>
                    </w:rPr>
                  </w:pPr>
                  <w:r>
                    <w:rPr>
                      <w:rFonts w:ascii="Times New Roman" w:hAnsi="Times New Roman"/>
                      <w:b/>
                      <w:bCs/>
                      <w:sz w:val="14"/>
                      <w:szCs w:val="14"/>
                    </w:rPr>
                    <w:t>std err</w:t>
                  </w:r>
                </w:p>
              </w:tc>
              <w:tc>
                <w:tcPr>
                  <w:tcW w:w="0" w:type="auto"/>
                  <w:vAlign w:val="center"/>
                </w:tcPr>
                <w:p w14:paraId="12A49970" w14:textId="77777777" w:rsidR="0018512E" w:rsidRDefault="00000000">
                  <w:pPr>
                    <w:rPr>
                      <w:rFonts w:ascii="Times New Roman" w:hAnsi="Times New Roman"/>
                      <w:b/>
                      <w:bCs/>
                      <w:sz w:val="14"/>
                      <w:szCs w:val="14"/>
                    </w:rPr>
                  </w:pPr>
                  <w:r>
                    <w:rPr>
                      <w:rFonts w:ascii="Times New Roman" w:hAnsi="Times New Roman"/>
                      <w:b/>
                      <w:bCs/>
                      <w:sz w:val="14"/>
                      <w:szCs w:val="14"/>
                    </w:rPr>
                    <w:t>z</w:t>
                  </w:r>
                </w:p>
              </w:tc>
              <w:tc>
                <w:tcPr>
                  <w:tcW w:w="0" w:type="auto"/>
                  <w:vAlign w:val="center"/>
                </w:tcPr>
                <w:p w14:paraId="4F9F2206" w14:textId="77777777" w:rsidR="0018512E" w:rsidRDefault="00000000">
                  <w:pPr>
                    <w:rPr>
                      <w:rFonts w:ascii="Times New Roman" w:hAnsi="Times New Roman"/>
                      <w:b/>
                      <w:bCs/>
                      <w:sz w:val="14"/>
                      <w:szCs w:val="14"/>
                    </w:rPr>
                  </w:pPr>
                  <w:r>
                    <w:rPr>
                      <w:rFonts w:ascii="Times New Roman" w:hAnsi="Times New Roman"/>
                      <w:b/>
                      <w:bCs/>
                      <w:sz w:val="14"/>
                      <w:szCs w:val="14"/>
                    </w:rPr>
                    <w:t>P&gt;|z|</w:t>
                  </w:r>
                </w:p>
              </w:tc>
              <w:tc>
                <w:tcPr>
                  <w:tcW w:w="0" w:type="auto"/>
                  <w:vAlign w:val="center"/>
                </w:tcPr>
                <w:p w14:paraId="26E923D6" w14:textId="77777777" w:rsidR="0018512E" w:rsidRDefault="00000000">
                  <w:pPr>
                    <w:rPr>
                      <w:rFonts w:ascii="Times New Roman" w:hAnsi="Times New Roman"/>
                      <w:b/>
                      <w:bCs/>
                      <w:sz w:val="14"/>
                      <w:szCs w:val="14"/>
                    </w:rPr>
                  </w:pPr>
                  <w:r>
                    <w:rPr>
                      <w:rFonts w:ascii="Times New Roman" w:hAnsi="Times New Roman"/>
                      <w:b/>
                      <w:bCs/>
                      <w:sz w:val="14"/>
                      <w:szCs w:val="14"/>
                    </w:rPr>
                    <w:t>[0.025</w:t>
                  </w:r>
                </w:p>
              </w:tc>
              <w:tc>
                <w:tcPr>
                  <w:tcW w:w="0" w:type="auto"/>
                  <w:vAlign w:val="center"/>
                </w:tcPr>
                <w:p w14:paraId="5910928C" w14:textId="77777777" w:rsidR="0018512E" w:rsidRDefault="00000000">
                  <w:pPr>
                    <w:rPr>
                      <w:rFonts w:ascii="Times New Roman" w:hAnsi="Times New Roman"/>
                      <w:b/>
                      <w:bCs/>
                      <w:sz w:val="14"/>
                      <w:szCs w:val="14"/>
                    </w:rPr>
                  </w:pPr>
                  <w:r>
                    <w:rPr>
                      <w:rFonts w:ascii="Times New Roman" w:hAnsi="Times New Roman"/>
                      <w:b/>
                      <w:bCs/>
                      <w:sz w:val="14"/>
                      <w:szCs w:val="14"/>
                    </w:rPr>
                    <w:t>0.975]</w:t>
                  </w:r>
                </w:p>
              </w:tc>
            </w:tr>
            <w:tr w:rsidR="0018512E" w14:paraId="264501D9" w14:textId="77777777">
              <w:trPr>
                <w:tblCellSpacing w:w="15" w:type="dxa"/>
              </w:trPr>
              <w:tc>
                <w:tcPr>
                  <w:tcW w:w="0" w:type="auto"/>
                  <w:vAlign w:val="center"/>
                </w:tcPr>
                <w:p w14:paraId="133AB043" w14:textId="77777777" w:rsidR="0018512E" w:rsidRDefault="00000000">
                  <w:pPr>
                    <w:rPr>
                      <w:rFonts w:ascii="Times New Roman" w:hAnsi="Times New Roman"/>
                      <w:b/>
                      <w:bCs/>
                      <w:sz w:val="14"/>
                      <w:szCs w:val="14"/>
                    </w:rPr>
                  </w:pPr>
                  <w:r>
                    <w:rPr>
                      <w:rFonts w:ascii="Times New Roman" w:hAnsi="Times New Roman"/>
                      <w:b/>
                      <w:bCs/>
                      <w:sz w:val="14"/>
                      <w:szCs w:val="14"/>
                    </w:rPr>
                    <w:t>Intercept</w:t>
                  </w:r>
                </w:p>
              </w:tc>
              <w:tc>
                <w:tcPr>
                  <w:tcW w:w="0" w:type="auto"/>
                  <w:vAlign w:val="center"/>
                </w:tcPr>
                <w:p w14:paraId="4D88C531" w14:textId="77777777" w:rsidR="0018512E" w:rsidRDefault="00000000">
                  <w:pPr>
                    <w:rPr>
                      <w:rFonts w:ascii="Times New Roman" w:hAnsi="Times New Roman"/>
                      <w:b/>
                      <w:bCs/>
                      <w:sz w:val="14"/>
                      <w:szCs w:val="14"/>
                    </w:rPr>
                  </w:pPr>
                  <w:r>
                    <w:rPr>
                      <w:rFonts w:ascii="Times New Roman" w:hAnsi="Times New Roman"/>
                      <w:b/>
                      <w:bCs/>
                      <w:sz w:val="14"/>
                      <w:szCs w:val="14"/>
                    </w:rPr>
                    <w:t>-1.6500</w:t>
                  </w:r>
                </w:p>
              </w:tc>
              <w:tc>
                <w:tcPr>
                  <w:tcW w:w="0" w:type="auto"/>
                  <w:vAlign w:val="center"/>
                </w:tcPr>
                <w:p w14:paraId="1301D440" w14:textId="77777777" w:rsidR="0018512E" w:rsidRDefault="00000000">
                  <w:pPr>
                    <w:rPr>
                      <w:rFonts w:ascii="Times New Roman" w:hAnsi="Times New Roman"/>
                      <w:b/>
                      <w:bCs/>
                      <w:sz w:val="14"/>
                      <w:szCs w:val="14"/>
                    </w:rPr>
                  </w:pPr>
                  <w:r>
                    <w:rPr>
                      <w:rFonts w:ascii="Times New Roman" w:hAnsi="Times New Roman"/>
                      <w:b/>
                      <w:bCs/>
                      <w:sz w:val="14"/>
                      <w:szCs w:val="14"/>
                    </w:rPr>
                    <w:t>0.256</w:t>
                  </w:r>
                </w:p>
              </w:tc>
              <w:tc>
                <w:tcPr>
                  <w:tcW w:w="0" w:type="auto"/>
                  <w:vAlign w:val="center"/>
                </w:tcPr>
                <w:p w14:paraId="483860DC" w14:textId="77777777" w:rsidR="0018512E" w:rsidRDefault="00000000">
                  <w:pPr>
                    <w:rPr>
                      <w:rFonts w:ascii="Times New Roman" w:hAnsi="Times New Roman"/>
                      <w:b/>
                      <w:bCs/>
                      <w:sz w:val="14"/>
                      <w:szCs w:val="14"/>
                    </w:rPr>
                  </w:pPr>
                  <w:r>
                    <w:rPr>
                      <w:rFonts w:ascii="Times New Roman" w:hAnsi="Times New Roman"/>
                      <w:b/>
                      <w:bCs/>
                      <w:sz w:val="14"/>
                      <w:szCs w:val="14"/>
                    </w:rPr>
                    <w:t>-6.450</w:t>
                  </w:r>
                </w:p>
              </w:tc>
              <w:tc>
                <w:tcPr>
                  <w:tcW w:w="0" w:type="auto"/>
                  <w:vAlign w:val="center"/>
                </w:tcPr>
                <w:p w14:paraId="35E8A7F2" w14:textId="77777777" w:rsidR="0018512E" w:rsidRDefault="00000000">
                  <w:pPr>
                    <w:rPr>
                      <w:rFonts w:ascii="Times New Roman" w:hAnsi="Times New Roman"/>
                      <w:b/>
                      <w:bCs/>
                      <w:sz w:val="14"/>
                      <w:szCs w:val="14"/>
                    </w:rPr>
                  </w:pPr>
                  <w:r>
                    <w:rPr>
                      <w:rFonts w:ascii="Times New Roman" w:hAnsi="Times New Roman"/>
                      <w:b/>
                      <w:bCs/>
                      <w:sz w:val="14"/>
                      <w:szCs w:val="14"/>
                    </w:rPr>
                    <w:t>0.000</w:t>
                  </w:r>
                </w:p>
              </w:tc>
              <w:tc>
                <w:tcPr>
                  <w:tcW w:w="0" w:type="auto"/>
                  <w:vAlign w:val="center"/>
                </w:tcPr>
                <w:p w14:paraId="397FC874" w14:textId="77777777" w:rsidR="0018512E" w:rsidRDefault="00000000">
                  <w:pPr>
                    <w:rPr>
                      <w:rFonts w:ascii="Times New Roman" w:hAnsi="Times New Roman"/>
                      <w:b/>
                      <w:bCs/>
                      <w:sz w:val="14"/>
                      <w:szCs w:val="14"/>
                    </w:rPr>
                  </w:pPr>
                  <w:r>
                    <w:rPr>
                      <w:rFonts w:ascii="Times New Roman" w:hAnsi="Times New Roman"/>
                      <w:b/>
                      <w:bCs/>
                      <w:sz w:val="14"/>
                      <w:szCs w:val="14"/>
                    </w:rPr>
                    <w:t>-2.151</w:t>
                  </w:r>
                </w:p>
              </w:tc>
              <w:tc>
                <w:tcPr>
                  <w:tcW w:w="0" w:type="auto"/>
                  <w:vAlign w:val="center"/>
                </w:tcPr>
                <w:p w14:paraId="7639E64D" w14:textId="77777777" w:rsidR="0018512E" w:rsidRDefault="00000000">
                  <w:pPr>
                    <w:rPr>
                      <w:rFonts w:ascii="Times New Roman" w:hAnsi="Times New Roman"/>
                      <w:b/>
                      <w:bCs/>
                      <w:sz w:val="14"/>
                      <w:szCs w:val="14"/>
                    </w:rPr>
                  </w:pPr>
                  <w:r>
                    <w:rPr>
                      <w:rFonts w:ascii="Times New Roman" w:hAnsi="Times New Roman"/>
                      <w:b/>
                      <w:bCs/>
                      <w:sz w:val="14"/>
                      <w:szCs w:val="14"/>
                    </w:rPr>
                    <w:t>-1.149</w:t>
                  </w:r>
                </w:p>
              </w:tc>
            </w:tr>
            <w:tr w:rsidR="0018512E" w14:paraId="1C16F544" w14:textId="77777777">
              <w:trPr>
                <w:tblCellSpacing w:w="15" w:type="dxa"/>
              </w:trPr>
              <w:tc>
                <w:tcPr>
                  <w:tcW w:w="0" w:type="auto"/>
                  <w:vAlign w:val="center"/>
                </w:tcPr>
                <w:p w14:paraId="4064AEA2" w14:textId="77777777" w:rsidR="0018512E" w:rsidRDefault="00000000">
                  <w:pPr>
                    <w:rPr>
                      <w:rFonts w:ascii="Times New Roman" w:hAnsi="Times New Roman"/>
                      <w:b/>
                      <w:bCs/>
                      <w:sz w:val="14"/>
                      <w:szCs w:val="14"/>
                    </w:rPr>
                  </w:pPr>
                  <w:proofErr w:type="spellStart"/>
                  <w:r>
                    <w:rPr>
                      <w:rFonts w:ascii="Times New Roman" w:hAnsi="Times New Roman"/>
                      <w:b/>
                      <w:bCs/>
                      <w:sz w:val="14"/>
                      <w:szCs w:val="14"/>
                    </w:rPr>
                    <w:t>mean_uhi_DayNight</w:t>
                  </w:r>
                  <w:proofErr w:type="spellEnd"/>
                </w:p>
              </w:tc>
              <w:tc>
                <w:tcPr>
                  <w:tcW w:w="0" w:type="auto"/>
                  <w:vAlign w:val="center"/>
                </w:tcPr>
                <w:p w14:paraId="718C5DA8" w14:textId="77777777" w:rsidR="0018512E" w:rsidRDefault="00000000">
                  <w:pPr>
                    <w:rPr>
                      <w:rFonts w:ascii="Times New Roman" w:hAnsi="Times New Roman"/>
                      <w:b/>
                      <w:bCs/>
                      <w:sz w:val="14"/>
                      <w:szCs w:val="14"/>
                    </w:rPr>
                  </w:pPr>
                  <w:r>
                    <w:rPr>
                      <w:rFonts w:ascii="Times New Roman" w:hAnsi="Times New Roman"/>
                      <w:b/>
                      <w:bCs/>
                      <w:sz w:val="14"/>
                      <w:szCs w:val="14"/>
                    </w:rPr>
                    <w:t>0.9911</w:t>
                  </w:r>
                </w:p>
              </w:tc>
              <w:tc>
                <w:tcPr>
                  <w:tcW w:w="0" w:type="auto"/>
                  <w:vAlign w:val="center"/>
                </w:tcPr>
                <w:p w14:paraId="30F1E9F2" w14:textId="77777777" w:rsidR="0018512E" w:rsidRDefault="00000000">
                  <w:pPr>
                    <w:rPr>
                      <w:rFonts w:ascii="Times New Roman" w:hAnsi="Times New Roman"/>
                      <w:b/>
                      <w:bCs/>
                      <w:sz w:val="14"/>
                      <w:szCs w:val="14"/>
                    </w:rPr>
                  </w:pPr>
                  <w:r>
                    <w:rPr>
                      <w:rFonts w:ascii="Times New Roman" w:hAnsi="Times New Roman"/>
                      <w:b/>
                      <w:bCs/>
                      <w:sz w:val="14"/>
                      <w:szCs w:val="14"/>
                    </w:rPr>
                    <w:t>0.424</w:t>
                  </w:r>
                </w:p>
              </w:tc>
              <w:tc>
                <w:tcPr>
                  <w:tcW w:w="0" w:type="auto"/>
                  <w:vAlign w:val="center"/>
                </w:tcPr>
                <w:p w14:paraId="4BA8C2C1" w14:textId="77777777" w:rsidR="0018512E" w:rsidRDefault="00000000">
                  <w:pPr>
                    <w:rPr>
                      <w:rFonts w:ascii="Times New Roman" w:hAnsi="Times New Roman"/>
                      <w:b/>
                      <w:bCs/>
                      <w:sz w:val="14"/>
                      <w:szCs w:val="14"/>
                    </w:rPr>
                  </w:pPr>
                  <w:r>
                    <w:rPr>
                      <w:rFonts w:ascii="Times New Roman" w:hAnsi="Times New Roman"/>
                      <w:b/>
                      <w:bCs/>
                      <w:sz w:val="14"/>
                      <w:szCs w:val="14"/>
                    </w:rPr>
                    <w:t>2.335</w:t>
                  </w:r>
                </w:p>
              </w:tc>
              <w:tc>
                <w:tcPr>
                  <w:tcW w:w="0" w:type="auto"/>
                  <w:vAlign w:val="center"/>
                </w:tcPr>
                <w:p w14:paraId="244437CA" w14:textId="77777777" w:rsidR="0018512E" w:rsidRDefault="00000000">
                  <w:pPr>
                    <w:rPr>
                      <w:rFonts w:ascii="Times New Roman" w:hAnsi="Times New Roman"/>
                      <w:b/>
                      <w:bCs/>
                      <w:sz w:val="14"/>
                      <w:szCs w:val="14"/>
                    </w:rPr>
                  </w:pPr>
                  <w:r>
                    <w:rPr>
                      <w:rFonts w:ascii="Times New Roman" w:hAnsi="Times New Roman"/>
                      <w:b/>
                      <w:bCs/>
                      <w:sz w:val="14"/>
                      <w:szCs w:val="14"/>
                    </w:rPr>
                    <w:t>0.020</w:t>
                  </w:r>
                </w:p>
              </w:tc>
              <w:tc>
                <w:tcPr>
                  <w:tcW w:w="0" w:type="auto"/>
                  <w:vAlign w:val="center"/>
                </w:tcPr>
                <w:p w14:paraId="681CF368" w14:textId="77777777" w:rsidR="0018512E" w:rsidRDefault="00000000">
                  <w:pPr>
                    <w:rPr>
                      <w:rFonts w:ascii="Times New Roman" w:hAnsi="Times New Roman"/>
                      <w:b/>
                      <w:bCs/>
                      <w:sz w:val="14"/>
                      <w:szCs w:val="14"/>
                    </w:rPr>
                  </w:pPr>
                  <w:r>
                    <w:rPr>
                      <w:rFonts w:ascii="Times New Roman" w:hAnsi="Times New Roman"/>
                      <w:b/>
                      <w:bCs/>
                      <w:sz w:val="14"/>
                      <w:szCs w:val="14"/>
                    </w:rPr>
                    <w:t>0.159</w:t>
                  </w:r>
                </w:p>
              </w:tc>
              <w:tc>
                <w:tcPr>
                  <w:tcW w:w="0" w:type="auto"/>
                  <w:vAlign w:val="center"/>
                </w:tcPr>
                <w:p w14:paraId="39B2D15F" w14:textId="77777777" w:rsidR="0018512E" w:rsidRDefault="00000000">
                  <w:pPr>
                    <w:rPr>
                      <w:rFonts w:ascii="Times New Roman" w:hAnsi="Times New Roman"/>
                      <w:b/>
                      <w:bCs/>
                      <w:sz w:val="14"/>
                      <w:szCs w:val="14"/>
                    </w:rPr>
                  </w:pPr>
                  <w:r>
                    <w:rPr>
                      <w:rFonts w:ascii="Times New Roman" w:hAnsi="Times New Roman"/>
                      <w:b/>
                      <w:bCs/>
                      <w:sz w:val="14"/>
                      <w:szCs w:val="14"/>
                    </w:rPr>
                    <w:t>1.823</w:t>
                  </w:r>
                </w:p>
              </w:tc>
            </w:tr>
          </w:tbl>
          <w:p w14:paraId="37CBFDAE" w14:textId="77777777" w:rsidR="0018512E" w:rsidRDefault="0018512E">
            <w:pPr>
              <w:rPr>
                <w:rFonts w:ascii="Times New Roman" w:hAnsi="Times New Roman"/>
                <w:b/>
                <w:bCs/>
              </w:rPr>
            </w:pPr>
          </w:p>
        </w:tc>
      </w:tr>
    </w:tbl>
    <w:p w14:paraId="6C61B63C" w14:textId="77777777" w:rsidR="0018512E" w:rsidRDefault="0018512E">
      <w:pPr>
        <w:rPr>
          <w:rFonts w:ascii="Times New Roman" w:hAnsi="Times New Roman"/>
          <w:b/>
          <w:bCs/>
        </w:rPr>
      </w:pPr>
    </w:p>
    <w:p w14:paraId="7B9917CD" w14:textId="77777777" w:rsidR="0018512E" w:rsidRDefault="00000000">
      <w:pPr>
        <w:rPr>
          <w:rFonts w:ascii="Times New Roman" w:hAnsi="Times New Roman"/>
          <w:b/>
          <w:bCs/>
        </w:rPr>
      </w:pPr>
      <w:r>
        <w:rPr>
          <w:rFonts w:ascii="Times New Roman" w:hAnsi="Times New Roman"/>
          <w:b/>
          <w:bCs/>
        </w:rPr>
        <w:t xml:space="preserve">Correlation matrix plotted using </w:t>
      </w:r>
      <w:proofErr w:type="spellStart"/>
      <w:proofErr w:type="gramStart"/>
      <w:r>
        <w:rPr>
          <w:rFonts w:ascii="Times New Roman" w:hAnsi="Times New Roman"/>
          <w:b/>
          <w:bCs/>
        </w:rPr>
        <w:t>corrgram</w:t>
      </w:r>
      <w:proofErr w:type="spellEnd"/>
      <w:r>
        <w:rPr>
          <w:rFonts w:ascii="Times New Roman" w:hAnsi="Times New Roman"/>
          <w:b/>
          <w:bCs/>
        </w:rPr>
        <w:t>(</w:t>
      </w:r>
      <w:proofErr w:type="gramEnd"/>
      <w:r>
        <w:rPr>
          <w:rFonts w:ascii="Times New Roman" w:hAnsi="Times New Roman"/>
          <w:b/>
          <w:bCs/>
        </w:rPr>
        <w:t xml:space="preserve">) can display correlation between variables. </w:t>
      </w:r>
    </w:p>
    <w:p w14:paraId="3B3304FD" w14:textId="77777777" w:rsidR="0018512E" w:rsidRDefault="00000000">
      <w:pPr>
        <w:rPr>
          <w:rFonts w:ascii="Times New Roman" w:hAnsi="Times New Roman"/>
        </w:rPr>
      </w:pPr>
      <w:r>
        <w:rPr>
          <w:rFonts w:ascii="Times New Roman" w:hAnsi="Times New Roman"/>
        </w:rPr>
        <w:t xml:space="preserve">Darker </w:t>
      </w:r>
      <w:proofErr w:type="spellStart"/>
      <w:r>
        <w:rPr>
          <w:rFonts w:ascii="Times New Roman" w:hAnsi="Times New Roman"/>
        </w:rPr>
        <w:t>colors</w:t>
      </w:r>
      <w:proofErr w:type="spellEnd"/>
      <w:r>
        <w:rPr>
          <w:rFonts w:ascii="Times New Roman" w:hAnsi="Times New Roman"/>
        </w:rPr>
        <w:t xml:space="preserve"> indicate a stronger correlation whereas lighter </w:t>
      </w:r>
      <w:proofErr w:type="spellStart"/>
      <w:r>
        <w:rPr>
          <w:rFonts w:ascii="Times New Roman" w:hAnsi="Times New Roman"/>
        </w:rPr>
        <w:t>colors</w:t>
      </w:r>
      <w:proofErr w:type="spellEnd"/>
      <w:r>
        <w:rPr>
          <w:rFonts w:ascii="Times New Roman" w:hAnsi="Times New Roman"/>
        </w:rPr>
        <w:t xml:space="preserve"> indicate a </w:t>
      </w:r>
      <w:proofErr w:type="gramStart"/>
      <w:r>
        <w:rPr>
          <w:rFonts w:ascii="Times New Roman" w:hAnsi="Times New Roman"/>
        </w:rPr>
        <w:t>weaker correlations</w:t>
      </w:r>
      <w:proofErr w:type="gramEnd"/>
      <w:r>
        <w:rPr>
          <w:rFonts w:ascii="Times New Roman" w:hAnsi="Times New Roman"/>
        </w:rPr>
        <w:t>, Figure 12 indicates a weaker correlation between City shape and both day and night mean UHI value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32"/>
        <w:gridCol w:w="3294"/>
      </w:tblGrid>
      <w:tr w:rsidR="0018512E" w14:paraId="1530A8DA" w14:textId="77777777">
        <w:tc>
          <w:tcPr>
            <w:tcW w:w="0" w:type="auto"/>
          </w:tcPr>
          <w:p w14:paraId="2F533EF2" w14:textId="77777777" w:rsidR="0018512E" w:rsidRDefault="00000000">
            <w:pPr>
              <w:keepNext/>
            </w:pPr>
            <w:r>
              <w:rPr>
                <w:noProof/>
              </w:rPr>
              <mc:AlternateContent>
                <mc:Choice Requires="wpg">
                  <w:drawing>
                    <wp:inline distT="0" distB="0" distL="0" distR="0" wp14:anchorId="459F5570" wp14:editId="0C9D858E">
                      <wp:extent cx="3713820" cy="237378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09174" name=""/>
                              <pic:cNvPicPr>
                                <a:picLocks noChangeAspect="1"/>
                              </pic:cNvPicPr>
                            </pic:nvPicPr>
                            <pic:blipFill>
                              <a:blip r:embed="rId37"/>
                              <a:stretch/>
                            </pic:blipFill>
                            <pic:spPr bwMode="auto">
                              <a:xfrm>
                                <a:off x="0" y="0"/>
                                <a:ext cx="3713819" cy="2373781"/>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292.43pt;height:186.91pt;mso-wrap-distance-left:0.00pt;mso-wrap-distance-top:0.00pt;mso-wrap-distance-right:0.00pt;mso-wrap-distance-bottom:0.00pt;z-index:1;" stroked="false">
                      <v:imagedata r:id="rId38" o:title=""/>
                      <o:lock v:ext="edit" rotation="t"/>
                    </v:shape>
                  </w:pict>
                </mc:Fallback>
              </mc:AlternateContent>
            </w:r>
          </w:p>
          <w:p w14:paraId="27A28602" w14:textId="77777777" w:rsidR="0018512E" w:rsidRDefault="00000000">
            <w:pPr>
              <w:pStyle w:val="Caption"/>
              <w:rPr>
                <w:b/>
                <w:bCs/>
                <w:i w:val="0"/>
                <w:color w:val="000000" w:themeColor="text1"/>
              </w:rPr>
            </w:pPr>
            <w:r>
              <w:rPr>
                <w:b/>
                <w:bCs/>
                <w:i w:val="0"/>
                <w:iCs w:val="0"/>
                <w:color w:val="000000" w:themeColor="text1"/>
              </w:rPr>
              <w:t xml:space="preserve">Figure 11 Correlation matrix using </w:t>
            </w:r>
            <w:proofErr w:type="spellStart"/>
            <w:r>
              <w:rPr>
                <w:b/>
                <w:bCs/>
                <w:i w:val="0"/>
                <w:iCs w:val="0"/>
                <w:color w:val="000000" w:themeColor="text1"/>
              </w:rPr>
              <w:t>corrgram</w:t>
            </w:r>
            <w:proofErr w:type="spellEnd"/>
            <w:r>
              <w:rPr>
                <w:b/>
                <w:bCs/>
                <w:i w:val="0"/>
                <w:iCs w:val="0"/>
                <w:color w:val="000000" w:themeColor="text1"/>
              </w:rPr>
              <w:t xml:space="preserve"> </w:t>
            </w:r>
          </w:p>
        </w:tc>
        <w:tc>
          <w:tcPr>
            <w:tcW w:w="0" w:type="auto"/>
          </w:tcPr>
          <w:p w14:paraId="20FBC821" w14:textId="77777777" w:rsidR="0018512E" w:rsidRDefault="00000000">
            <w:pPr>
              <w:keepNext/>
            </w:pPr>
            <w:r>
              <w:rPr>
                <w:noProof/>
              </w:rPr>
              <mc:AlternateContent>
                <mc:Choice Requires="wpg">
                  <w:drawing>
                    <wp:inline distT="0" distB="0" distL="0" distR="0" wp14:anchorId="1219403A" wp14:editId="6DC1A7EA">
                      <wp:extent cx="2072771" cy="1672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25250" name=""/>
                              <pic:cNvPicPr>
                                <a:picLocks noChangeAspect="1"/>
                              </pic:cNvPicPr>
                            </pic:nvPicPr>
                            <pic:blipFill>
                              <a:blip r:embed="rId39"/>
                              <a:stretch/>
                            </pic:blipFill>
                            <pic:spPr bwMode="auto">
                              <a:xfrm>
                                <a:off x="0" y="0"/>
                                <a:ext cx="2072770" cy="167204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163.21pt;height:131.66pt;mso-wrap-distance-left:0.00pt;mso-wrap-distance-top:0.00pt;mso-wrap-distance-right:0.00pt;mso-wrap-distance-bottom:0.00pt;z-index:1;" stroked="false">
                      <v:imagedata r:id="rId40" o:title=""/>
                      <o:lock v:ext="edit" rotation="t"/>
                    </v:shape>
                  </w:pict>
                </mc:Fallback>
              </mc:AlternateContent>
            </w:r>
          </w:p>
          <w:p w14:paraId="763965D0" w14:textId="77777777" w:rsidR="0018512E" w:rsidRDefault="00000000">
            <w:pPr>
              <w:pStyle w:val="Caption"/>
              <w:rPr>
                <w:i w:val="0"/>
                <w:color w:val="000000" w:themeColor="text1"/>
              </w:rPr>
            </w:pPr>
            <w:r>
              <w:rPr>
                <w:i w:val="0"/>
                <w:iCs w:val="0"/>
                <w:color w:val="000000" w:themeColor="text1"/>
              </w:rPr>
              <w:t>F</w:t>
            </w:r>
            <w:r>
              <w:rPr>
                <w:b/>
                <w:bCs/>
                <w:i w:val="0"/>
                <w:iCs w:val="0"/>
                <w:color w:val="000000" w:themeColor="text1"/>
              </w:rPr>
              <w:t xml:space="preserve">igure </w:t>
            </w:r>
            <w:r>
              <w:fldChar w:fldCharType="begin"/>
            </w:r>
            <w:r>
              <w:instrText xml:space="preserve">SEQ Figure \* ARABIC </w:instrText>
            </w:r>
            <w:r>
              <w:fldChar w:fldCharType="separate"/>
            </w:r>
            <w:r>
              <w:rPr>
                <w:b/>
                <w:bCs/>
                <w:i w:val="0"/>
                <w:iCs w:val="0"/>
                <w:color w:val="000000" w:themeColor="text1"/>
              </w:rPr>
              <w:t>12</w:t>
            </w:r>
            <w:r>
              <w:rPr>
                <w:b/>
                <w:bCs/>
                <w:i w:val="0"/>
                <w:iCs w:val="0"/>
                <w:color w:val="000000" w:themeColor="text1"/>
              </w:rPr>
              <w:fldChar w:fldCharType="end"/>
            </w:r>
            <w:r>
              <w:rPr>
                <w:b/>
                <w:bCs/>
                <w:i w:val="0"/>
                <w:iCs w:val="0"/>
                <w:color w:val="000000" w:themeColor="text1"/>
              </w:rPr>
              <w:t xml:space="preserve"> Correlation matrix between Mean UHI and City shape</w:t>
            </w:r>
          </w:p>
          <w:p w14:paraId="1303D5E0" w14:textId="77777777" w:rsidR="0018512E" w:rsidRDefault="0018512E">
            <w:pPr>
              <w:rPr>
                <w:rFonts w:ascii="Times New Roman" w:hAnsi="Times New Roman"/>
              </w:rPr>
            </w:pPr>
          </w:p>
        </w:tc>
      </w:tr>
    </w:tbl>
    <w:p w14:paraId="06CA68B3" w14:textId="77777777" w:rsidR="0018512E" w:rsidRDefault="0018512E">
      <w:pPr>
        <w:rPr>
          <w:rFonts w:ascii="Times New Roman" w:hAnsi="Times New Roman"/>
          <w:b/>
          <w:bCs/>
        </w:rPr>
      </w:pPr>
    </w:p>
    <w:p w14:paraId="1E1F42AB" w14:textId="77777777" w:rsidR="0018512E" w:rsidRDefault="0018512E">
      <w:pPr>
        <w:rPr>
          <w:rFonts w:ascii="Times New Roman" w:hAnsi="Times New Roman"/>
          <w:b/>
          <w:bCs/>
        </w:rPr>
      </w:pPr>
    </w:p>
    <w:p w14:paraId="304D50F8" w14:textId="77777777" w:rsidR="0018512E" w:rsidRDefault="0018512E">
      <w:pPr>
        <w:rPr>
          <w:rFonts w:ascii="Times New Roman" w:hAnsi="Times New Roman"/>
          <w:b/>
          <w:bCs/>
        </w:rPr>
      </w:pPr>
    </w:p>
    <w:p w14:paraId="21281270" w14:textId="77777777" w:rsidR="0018512E" w:rsidRDefault="0018512E">
      <w:pPr>
        <w:rPr>
          <w:rFonts w:ascii="Times New Roman" w:hAnsi="Times New Roman"/>
          <w:b/>
          <w:bCs/>
        </w:rPr>
      </w:pPr>
    </w:p>
    <w:p w14:paraId="19580C16" w14:textId="77777777" w:rsidR="0018512E" w:rsidRDefault="00000000">
      <w:pPr>
        <w:rPr>
          <w:rFonts w:ascii="Times New Roman" w:hAnsi="Times New Roman"/>
          <w:b/>
          <w:bCs/>
        </w:rPr>
      </w:pPr>
      <w:r>
        <w:rPr>
          <w:rFonts w:ascii="Times New Roman" w:hAnsi="Times New Roman"/>
          <w:b/>
          <w:bCs/>
        </w:rPr>
        <w:t xml:space="preserve">Inference </w:t>
      </w:r>
    </w:p>
    <w:p w14:paraId="61D460B6" w14:textId="77777777" w:rsidR="0018512E" w:rsidRDefault="00000000">
      <w:pPr>
        <w:rPr>
          <w:rFonts w:ascii="Times New Roman" w:hAnsi="Times New Roman"/>
          <w:b/>
          <w:bCs/>
        </w:rPr>
      </w:pPr>
      <w:r>
        <w:rPr>
          <w:rFonts w:ascii="Times New Roman" w:hAnsi="Times New Roman"/>
          <w:b/>
          <w:bCs/>
        </w:rPr>
        <w:t>Results of Anova test, Kruskal Wallis test, logistic regression model summary suggest that city shapes are weakly correlated to UHI day and night mean values</w:t>
      </w:r>
    </w:p>
    <w:p w14:paraId="2B8F1337" w14:textId="77777777" w:rsidR="0018512E" w:rsidRDefault="00000000">
      <w:pPr>
        <w:rPr>
          <w:rFonts w:ascii="Times New Roman" w:hAnsi="Times New Roman"/>
          <w:b/>
          <w:bCs/>
        </w:rPr>
      </w:pPr>
      <w:r>
        <w:rPr>
          <w:rFonts w:ascii="Times New Roman" w:hAnsi="Times New Roman"/>
          <w:b/>
          <w:bCs/>
        </w:rPr>
        <w:t>Acknowledgement</w:t>
      </w:r>
    </w:p>
    <w:p w14:paraId="2AE0EA71" w14:textId="77777777" w:rsidR="0018512E" w:rsidRDefault="00000000">
      <w:pPr>
        <w:rPr>
          <w:rFonts w:ascii="Times New Roman" w:hAnsi="Times New Roman"/>
          <w:bCs/>
        </w:rPr>
      </w:pPr>
      <w:r>
        <w:rPr>
          <w:rFonts w:ascii="Times New Roman" w:hAnsi="Times New Roman"/>
          <w:bCs/>
        </w:rPr>
        <w:tab/>
        <w:t>I would like to thank Mr. Ian Estacio for helping in obtaining NDVI raw data. The high resolution NDVI mean data calculated taking care of cloud cover greatly enhanced the quality of this report.</w:t>
      </w:r>
    </w:p>
    <w:p w14:paraId="118EB324" w14:textId="77777777" w:rsidR="0018512E" w:rsidRDefault="00000000">
      <w:pPr>
        <w:rPr>
          <w:rFonts w:ascii="Times New Roman" w:hAnsi="Times New Roman"/>
          <w:bCs/>
        </w:rPr>
      </w:pPr>
      <w:r>
        <w:rPr>
          <w:rFonts w:ascii="Times New Roman" w:hAnsi="Times New Roman"/>
          <w:bCs/>
        </w:rPr>
        <w:t>I would like to thank Dr Greg Chism and Dr Cristian Román-Palacios for their guidance and support throughout the project</w:t>
      </w:r>
    </w:p>
    <w:p w14:paraId="2A7B277F" w14:textId="77777777" w:rsidR="0018512E" w:rsidRDefault="00000000">
      <w:pPr>
        <w:rPr>
          <w:rFonts w:ascii="Times New Roman" w:hAnsi="Times New Roman"/>
          <w:b/>
          <w:bCs/>
        </w:rPr>
      </w:pPr>
      <w:r>
        <w:rPr>
          <w:rFonts w:ascii="Times New Roman" w:hAnsi="Times New Roman"/>
          <w:b/>
          <w:bCs/>
        </w:rPr>
        <w:t xml:space="preserve">Author contributions: </w:t>
      </w:r>
    </w:p>
    <w:p w14:paraId="51A70E8C" w14:textId="77777777" w:rsidR="0018512E" w:rsidRDefault="00000000">
      <w:pPr>
        <w:ind w:left="720"/>
        <w:rPr>
          <w:rFonts w:ascii="Times New Roman" w:hAnsi="Times New Roman"/>
        </w:rPr>
      </w:pPr>
      <w:r>
        <w:rPr>
          <w:rFonts w:ascii="Times New Roman" w:hAnsi="Times New Roman"/>
        </w:rPr>
        <w:t>Conceptualization: CRP, PR</w:t>
      </w:r>
    </w:p>
    <w:p w14:paraId="10E601C8" w14:textId="77777777" w:rsidR="0018512E" w:rsidRDefault="00000000">
      <w:pPr>
        <w:ind w:left="720"/>
        <w:rPr>
          <w:rFonts w:ascii="Times New Roman" w:hAnsi="Times New Roman"/>
        </w:rPr>
      </w:pPr>
      <w:r>
        <w:rPr>
          <w:rFonts w:ascii="Times New Roman" w:hAnsi="Times New Roman"/>
        </w:rPr>
        <w:t xml:space="preserve">Methodology: PRR, CRP </w:t>
      </w:r>
    </w:p>
    <w:p w14:paraId="62DEFEDD" w14:textId="77777777" w:rsidR="0018512E" w:rsidRDefault="00000000">
      <w:pPr>
        <w:ind w:left="720"/>
        <w:rPr>
          <w:rFonts w:ascii="Times New Roman" w:hAnsi="Times New Roman"/>
        </w:rPr>
      </w:pPr>
      <w:r>
        <w:rPr>
          <w:rFonts w:ascii="Times New Roman" w:hAnsi="Times New Roman"/>
        </w:rPr>
        <w:t>Code Writing: UHI, NDVI, surface water- PRR, City Heights data-HMAF</w:t>
      </w:r>
    </w:p>
    <w:p w14:paraId="1FE460BE" w14:textId="77777777" w:rsidR="0018512E" w:rsidRDefault="00000000">
      <w:pPr>
        <w:ind w:left="720"/>
        <w:rPr>
          <w:rFonts w:ascii="Times New Roman" w:hAnsi="Times New Roman"/>
        </w:rPr>
      </w:pPr>
      <w:r>
        <w:rPr>
          <w:rFonts w:ascii="Times New Roman" w:hAnsi="Times New Roman"/>
        </w:rPr>
        <w:t>Visualization: UHI, NDVI, surface water- PRR, City Heights data-HMAF</w:t>
      </w:r>
    </w:p>
    <w:p w14:paraId="1760278D" w14:textId="77777777" w:rsidR="0018512E" w:rsidRDefault="00000000">
      <w:pPr>
        <w:tabs>
          <w:tab w:val="center" w:pos="4513"/>
        </w:tabs>
        <w:ind w:left="720"/>
        <w:rPr>
          <w:rFonts w:ascii="Times New Roman" w:hAnsi="Times New Roman"/>
        </w:rPr>
      </w:pPr>
      <w:r>
        <w:rPr>
          <w:rFonts w:ascii="Times New Roman" w:hAnsi="Times New Roman"/>
        </w:rPr>
        <w:t xml:space="preserve">Supervision: CRP </w:t>
      </w:r>
      <w:r>
        <w:rPr>
          <w:rFonts w:ascii="Times New Roman" w:hAnsi="Times New Roman"/>
        </w:rPr>
        <w:tab/>
      </w:r>
    </w:p>
    <w:p w14:paraId="5EDA0D7C" w14:textId="77777777" w:rsidR="0018512E" w:rsidRDefault="00000000">
      <w:pPr>
        <w:ind w:left="720"/>
        <w:rPr>
          <w:rFonts w:ascii="Times New Roman" w:hAnsi="Times New Roman"/>
        </w:rPr>
      </w:pPr>
      <w:r>
        <w:rPr>
          <w:rFonts w:ascii="Times New Roman" w:hAnsi="Times New Roman"/>
        </w:rPr>
        <w:t xml:space="preserve">Writing—original draft: PRR, CRP </w:t>
      </w:r>
    </w:p>
    <w:p w14:paraId="6E442FE7" w14:textId="77777777" w:rsidR="0018512E" w:rsidRDefault="00000000">
      <w:pPr>
        <w:ind w:left="720"/>
        <w:rPr>
          <w:rFonts w:ascii="Times New Roman" w:hAnsi="Times New Roman"/>
        </w:rPr>
      </w:pPr>
      <w:r>
        <w:rPr>
          <w:rFonts w:ascii="Times New Roman" w:hAnsi="Times New Roman"/>
        </w:rPr>
        <w:t>Writing—review &amp; editing: CRP, PRR</w:t>
      </w:r>
    </w:p>
    <w:p w14:paraId="48EE934C" w14:textId="77777777" w:rsidR="0018512E" w:rsidRDefault="00000000">
      <w:pPr>
        <w:rPr>
          <w:rFonts w:ascii="Times New Roman" w:hAnsi="Times New Roman"/>
          <w:b/>
          <w:bCs/>
        </w:rPr>
      </w:pPr>
      <w:r>
        <w:rPr>
          <w:rFonts w:ascii="Times New Roman" w:hAnsi="Times New Roman"/>
          <w:b/>
          <w:bCs/>
        </w:rPr>
        <w:t>References</w:t>
      </w:r>
    </w:p>
    <w:p w14:paraId="0395B77C" w14:textId="77777777" w:rsidR="0018512E" w:rsidRDefault="00000000">
      <w:pPr>
        <w:rPr>
          <w:rFonts w:ascii="Times New Roman" w:hAnsi="Times New Roman"/>
          <w:lang w:val="en-US"/>
        </w:rPr>
      </w:pPr>
      <w:bookmarkStart w:id="5" w:name="UHIwikipedia"/>
      <w:r>
        <w:rPr>
          <w:rFonts w:ascii="Times New Roman" w:hAnsi="Times New Roman"/>
        </w:rPr>
        <w:t>[1]</w:t>
      </w:r>
      <w:bookmarkEnd w:id="5"/>
      <w:r>
        <w:rPr>
          <w:rFonts w:ascii="Times New Roman" w:hAnsi="Times New Roman"/>
        </w:rPr>
        <w:t xml:space="preserve"> Urban heat island, Wikipedia, Available at </w:t>
      </w:r>
      <w:hyperlink r:id="rId41" w:tooltip="https://en.wikipedia.org/wiki/Urban_heat_island" w:history="1">
        <w:r>
          <w:rPr>
            <w:rStyle w:val="Hyperlink"/>
            <w:rFonts w:ascii="Times New Roman" w:hAnsi="Times New Roman"/>
          </w:rPr>
          <w:t>https://en.wikipedia.org/wiki/Urban_heat_island</w:t>
        </w:r>
      </w:hyperlink>
    </w:p>
    <w:p w14:paraId="21ACC09A" w14:textId="77777777" w:rsidR="0018512E" w:rsidRDefault="00000000">
      <w:pPr>
        <w:rPr>
          <w:rFonts w:ascii="Times New Roman" w:hAnsi="Times New Roman"/>
        </w:rPr>
      </w:pPr>
      <w:bookmarkStart w:id="6" w:name="NyukHienWong"/>
      <w:bookmarkStart w:id="7" w:name="UHInationalGeographic2"/>
      <w:bookmarkStart w:id="8" w:name="ScienceDirect2"/>
      <w:bookmarkEnd w:id="6"/>
      <w:bookmarkEnd w:id="7"/>
      <w:r>
        <w:rPr>
          <w:rFonts w:ascii="Times New Roman" w:hAnsi="Times New Roman"/>
        </w:rPr>
        <w:t>[2</w:t>
      </w:r>
      <w:bookmarkEnd w:id="8"/>
      <w:r>
        <w:rPr>
          <w:rFonts w:ascii="Times New Roman" w:hAnsi="Times New Roman"/>
        </w:rPr>
        <w:t>] Nidhi Singh, Saumya Singh, R.K. Mall. Urban ecology and human health: implications of urban heat island, air pollution and climate change nexus. Available at</w:t>
      </w:r>
    </w:p>
    <w:p w14:paraId="7B65A264" w14:textId="77777777" w:rsidR="0018512E" w:rsidRDefault="00000000">
      <w:pPr>
        <w:rPr>
          <w:rFonts w:ascii="Times New Roman" w:hAnsi="Times New Roman"/>
        </w:rPr>
      </w:pPr>
      <w:hyperlink r:id="rId42" w:anchor=":~:text=The%20UHI%20effect%20has%20caus" w:tooltip="https://www.sciencedirect.com/science/article/abs/pii/B9780128207307000173#:~:text=The%20UHI%20effect%20has%20caused%20an%20increase%20in,in%20nearby%20areas%20thus%20developing%20new%20ecological%20implications" w:history="1">
        <w:r>
          <w:rPr>
            <w:rStyle w:val="Hyperlink"/>
            <w:rFonts w:ascii="Times New Roman" w:hAnsi="Times New Roman"/>
          </w:rPr>
          <w:t>https://www.sciencedirect.com/science/article/abs/pii/B9780128207307000173#:~:text=The%20UHI%20effect%20has%20caused%20an%20increase%20in,in%20nearby%20areas%20thus%20developing%20new%20ecological%20implications</w:t>
        </w:r>
      </w:hyperlink>
      <w:r>
        <w:rPr>
          <w:rFonts w:ascii="Times New Roman" w:hAnsi="Times New Roman"/>
        </w:rPr>
        <w:t xml:space="preserve">.  </w:t>
      </w:r>
    </w:p>
    <w:p w14:paraId="0513DD5A" w14:textId="77777777" w:rsidR="0018512E" w:rsidRDefault="00000000">
      <w:pPr>
        <w:rPr>
          <w:rFonts w:ascii="Times New Roman" w:hAnsi="Times New Roman"/>
        </w:rPr>
      </w:pPr>
      <w:r>
        <w:rPr>
          <w:rFonts w:ascii="Times New Roman" w:hAnsi="Times New Roman"/>
        </w:rPr>
        <w:t xml:space="preserve">[3] Urban Heat Island (nationalgeographic.org) Available at </w:t>
      </w:r>
      <w:hyperlink r:id="rId43" w:tooltip="https://education.nationalgeographic.org/resource/urban-heat-island/" w:history="1">
        <w:r>
          <w:rPr>
            <w:rStyle w:val="Hyperlink"/>
            <w:rFonts w:ascii="Times New Roman" w:hAnsi="Times New Roman"/>
          </w:rPr>
          <w:t>https://education.nationalgeographic.org/resource/urban-heat-island/</w:t>
        </w:r>
      </w:hyperlink>
      <w:r>
        <w:rPr>
          <w:rFonts w:ascii="Times New Roman" w:hAnsi="Times New Roman"/>
        </w:rPr>
        <w:t> </w:t>
      </w:r>
    </w:p>
    <w:p w14:paraId="661F8575" w14:textId="77777777" w:rsidR="0018512E" w:rsidRDefault="00000000">
      <w:pPr>
        <w:rPr>
          <w:rFonts w:ascii="Times New Roman" w:hAnsi="Times New Roman"/>
        </w:rPr>
      </w:pPr>
      <w:bookmarkStart w:id="9" w:name="DavidLChandler4"/>
      <w:r>
        <w:rPr>
          <w:rFonts w:ascii="Times New Roman" w:hAnsi="Times New Roman"/>
        </w:rPr>
        <w:t>[4]</w:t>
      </w:r>
      <w:bookmarkEnd w:id="9"/>
      <w:r>
        <w:rPr>
          <w:rFonts w:ascii="Times New Roman" w:hAnsi="Times New Roman"/>
        </w:rPr>
        <w:t xml:space="preserve"> David L. Chandler, Urban heat island effects depend on a city’s layout, Available at </w:t>
      </w:r>
      <w:hyperlink r:id="rId44" w:tooltip="https://news.mit.edu/2018/urban-heat-island-effects-depend-city-layout-0222" w:history="1">
        <w:r>
          <w:rPr>
            <w:rStyle w:val="Hyperlink"/>
            <w:rFonts w:ascii="Times New Roman" w:hAnsi="Times New Roman"/>
          </w:rPr>
          <w:t>https://news.mit.edu/2018/urban-heat-island-effects-depend-city-layout-0222</w:t>
        </w:r>
      </w:hyperlink>
    </w:p>
    <w:p w14:paraId="624FC972" w14:textId="77777777" w:rsidR="0018512E" w:rsidRDefault="00000000">
      <w:pPr>
        <w:rPr>
          <w:rFonts w:ascii="Times New Roman" w:hAnsi="Times New Roman"/>
        </w:rPr>
      </w:pPr>
      <w:bookmarkStart w:id="10" w:name="CityModule5"/>
      <w:r>
        <w:rPr>
          <w:rFonts w:ascii="Times New Roman" w:hAnsi="Times New Roman"/>
        </w:rPr>
        <w:t>[5]</w:t>
      </w:r>
      <w:bookmarkEnd w:id="10"/>
      <w:r>
        <w:rPr>
          <w:rFonts w:ascii="Times New Roman" w:hAnsi="Times New Roman"/>
        </w:rPr>
        <w:t xml:space="preserve"> City module - City cluster and urban heat islands (Europe), Available at </w:t>
      </w:r>
    </w:p>
    <w:p w14:paraId="29F0027E" w14:textId="77777777" w:rsidR="0018512E" w:rsidRDefault="00000000">
      <w:pPr>
        <w:rPr>
          <w:rFonts w:ascii="Times New Roman" w:hAnsi="Times New Roman"/>
        </w:rPr>
      </w:pPr>
      <w:hyperlink r:id="rId45" w:tooltip="https://www.pik-potsdam.de/cigrasp-2/city-module/heat-island-cluster/index.html" w:history="1">
        <w:r>
          <w:rPr>
            <w:rStyle w:val="Hyperlink"/>
            <w:rFonts w:ascii="Times New Roman" w:hAnsi="Times New Roman"/>
          </w:rPr>
          <w:t xml:space="preserve">https://www.pik-potsdam.de/cigrasp-2/city-module/heat-island-cluster/index.html </w:t>
        </w:r>
      </w:hyperlink>
      <w:r>
        <w:rPr>
          <w:rFonts w:ascii="Times New Roman" w:hAnsi="Times New Roman"/>
        </w:rPr>
        <w:t xml:space="preserve">  </w:t>
      </w:r>
    </w:p>
    <w:p w14:paraId="779C5AB6" w14:textId="77777777" w:rsidR="0018512E" w:rsidRDefault="00000000">
      <w:pPr>
        <w:rPr>
          <w:rFonts w:ascii="Times New Roman" w:hAnsi="Times New Roman"/>
        </w:rPr>
      </w:pPr>
      <w:r>
        <w:rPr>
          <w:rFonts w:ascii="Times New Roman" w:hAnsi="Times New Roman"/>
        </w:rPr>
        <w:t>[6]</w:t>
      </w:r>
      <w:bookmarkStart w:id="11" w:name="_temp_NyukHeinWong6"/>
      <w:r>
        <w:rPr>
          <w:rFonts w:ascii="Times New Roman" w:hAnsi="Times New Roman"/>
        </w:rPr>
        <w:t xml:space="preserve"> Nyuk Hien Wong, Chun Liang Tan, Dionysia Denia </w:t>
      </w:r>
      <w:proofErr w:type="spellStart"/>
      <w:r>
        <w:rPr>
          <w:rFonts w:ascii="Times New Roman" w:hAnsi="Times New Roman"/>
        </w:rPr>
        <w:t>Kolokotsa</w:t>
      </w:r>
      <w:proofErr w:type="spellEnd"/>
      <w:r>
        <w:rPr>
          <w:rFonts w:ascii="Times New Roman" w:hAnsi="Times New Roman"/>
        </w:rPr>
        <w:t xml:space="preserve"> &amp; Hideki </w:t>
      </w:r>
      <w:proofErr w:type="spellStart"/>
      <w:r>
        <w:rPr>
          <w:rFonts w:ascii="Times New Roman" w:hAnsi="Times New Roman"/>
        </w:rPr>
        <w:t>Takebayashi</w:t>
      </w:r>
      <w:proofErr w:type="spellEnd"/>
      <w:r>
        <w:rPr>
          <w:rFonts w:ascii="Times New Roman" w:hAnsi="Times New Roman"/>
        </w:rPr>
        <w:t xml:space="preserve"> Available at </w:t>
      </w:r>
      <w:hyperlink r:id="rId46" w:tooltip="https://www.nature.com/articles/s43017-020-00129-5" w:history="1">
        <w:r>
          <w:rPr>
            <w:rStyle w:val="Hyperlink"/>
            <w:rFonts w:ascii="Times New Roman" w:hAnsi="Times New Roman"/>
          </w:rPr>
          <w:t>https://www.nature.com/articles/s43017-020-00129-5</w:t>
        </w:r>
      </w:hyperlink>
      <w:r>
        <w:rPr>
          <w:rFonts w:ascii="Times New Roman" w:hAnsi="Times New Roman"/>
        </w:rPr>
        <w:t xml:space="preserve">  </w:t>
      </w:r>
    </w:p>
    <w:bookmarkEnd w:id="11"/>
    <w:p w14:paraId="4450E823" w14:textId="77777777" w:rsidR="0018512E" w:rsidRDefault="00000000">
      <w:pPr>
        <w:rPr>
          <w:rFonts w:ascii="Times New Roman" w:hAnsi="Times New Roman"/>
        </w:rPr>
      </w:pPr>
      <w:r>
        <w:rPr>
          <w:rFonts w:ascii="Times New Roman" w:hAnsi="Times New Roman"/>
        </w:rPr>
        <w:lastRenderedPageBreak/>
        <w:t>[7]</w:t>
      </w:r>
      <w:bookmarkStart w:id="12" w:name="MackresE7"/>
      <w:bookmarkStart w:id="13" w:name="_temp_MackresE7"/>
      <w:bookmarkEnd w:id="12"/>
      <w:r>
        <w:rPr>
          <w:rFonts w:ascii="Times New Roman" w:hAnsi="Times New Roman"/>
        </w:rPr>
        <w:t xml:space="preserve"> </w:t>
      </w:r>
      <w:proofErr w:type="spellStart"/>
      <w:r>
        <w:rPr>
          <w:rFonts w:ascii="Times New Roman" w:hAnsi="Times New Roman"/>
        </w:rPr>
        <w:t>Mackres</w:t>
      </w:r>
      <w:proofErr w:type="spellEnd"/>
      <w:r>
        <w:rPr>
          <w:rFonts w:ascii="Times New Roman" w:hAnsi="Times New Roman"/>
        </w:rPr>
        <w:t>, E., Pool, J. R., Shabou, S., Wong, T., Anderson, J., Gillespie, C., &amp; Alexander, S. New Data Dashboard Helps Cities Build Urban Resilience in a Changing Climate. Available at</w:t>
      </w:r>
      <w:bookmarkEnd w:id="13"/>
      <w:r>
        <w:fldChar w:fldCharType="begin"/>
      </w:r>
      <w:r>
        <w:instrText>HYPERLINK "https://www.wri.org/update/new-data-dashboard-shows-climate-change-risks-in-cities" \o "https://www.wri.org/update/new-data-dashboard-shows-climate-change-risks-in-cities"</w:instrText>
      </w:r>
      <w:r>
        <w:fldChar w:fldCharType="separate"/>
      </w:r>
      <w:r>
        <w:rPr>
          <w:rStyle w:val="Hyperlink"/>
          <w:rFonts w:ascii="Times New Roman" w:hAnsi="Times New Roman"/>
        </w:rPr>
        <w:t>https://www.wri.org/update/new-data-dashboard-shows-climate-change-risks-in-cities</w:t>
      </w:r>
      <w:r>
        <w:rPr>
          <w:rStyle w:val="Hyperlink"/>
          <w:rFonts w:ascii="Times New Roman" w:hAnsi="Times New Roman"/>
        </w:rPr>
        <w:fldChar w:fldCharType="end"/>
      </w:r>
      <w:r>
        <w:rPr>
          <w:rFonts w:ascii="Times New Roman" w:hAnsi="Times New Roman"/>
        </w:rPr>
        <w:t xml:space="preserve">  </w:t>
      </w:r>
    </w:p>
    <w:p w14:paraId="6EE64F78" w14:textId="77777777" w:rsidR="0018512E" w:rsidRDefault="00000000">
      <w:pPr>
        <w:rPr>
          <w:rFonts w:ascii="Times New Roman" w:hAnsi="Times New Roman"/>
        </w:rPr>
      </w:pPr>
      <w:bookmarkStart w:id="14" w:name="HMFattah8"/>
      <w:bookmarkEnd w:id="14"/>
      <w:r>
        <w:rPr>
          <w:rFonts w:ascii="Times New Roman" w:hAnsi="Times New Roman"/>
        </w:rPr>
        <w:t xml:space="preserve">[8] H. M. Fattah Capstone Report, Available at </w:t>
      </w:r>
      <w:hyperlink r:id="rId47" w:tooltip="https://github.com/datadiversitylab/city-3D-shapes/tree/main/docs/Capstone_report_for_H_M_Abdul_Fattah.pdf" w:history="1">
        <w:r>
          <w:rPr>
            <w:rStyle w:val="Hyperlink"/>
            <w:rFonts w:ascii="Times New Roman" w:hAnsi="Times New Roman"/>
          </w:rPr>
          <w:t>https://github.com/datadiversitylab/city-3D-shapes/tree/main/docs/Capstone_report_for_H_M_Abdul_Fattah.pdf</w:t>
        </w:r>
      </w:hyperlink>
      <w:r>
        <w:rPr>
          <w:rFonts w:ascii="Times New Roman" w:hAnsi="Times New Roman"/>
        </w:rPr>
        <w:t> </w:t>
      </w:r>
    </w:p>
    <w:p w14:paraId="148396BF" w14:textId="77777777" w:rsidR="0018512E" w:rsidRDefault="00000000">
      <w:pPr>
        <w:rPr>
          <w:rFonts w:ascii="Times New Roman" w:hAnsi="Times New Roman"/>
        </w:rPr>
      </w:pPr>
      <w:bookmarkStart w:id="15" w:name="UrbanHeatIsland"/>
      <w:r>
        <w:rPr>
          <w:rFonts w:ascii="Times New Roman" w:hAnsi="Times New Roman"/>
        </w:rPr>
        <w:t>[9]</w:t>
      </w:r>
      <w:bookmarkEnd w:id="15"/>
      <w:r>
        <w:rPr>
          <w:rFonts w:ascii="Times New Roman" w:hAnsi="Times New Roman"/>
        </w:rPr>
        <w:t xml:space="preserve"> Urban Heat Island dataset, Various UHI datasets available at </w:t>
      </w:r>
      <w:hyperlink r:id="rId48" w:tooltip="https://developers.google.com/earth-engine/datasets/tags/uhi" w:history="1">
        <w:r>
          <w:rPr>
            <w:rStyle w:val="Hyperlink"/>
            <w:rFonts w:ascii="Times New Roman" w:hAnsi="Times New Roman"/>
          </w:rPr>
          <w:t>https://developers.google.com/earth-engine/datasets/tags/uhi</w:t>
        </w:r>
      </w:hyperlink>
      <w:r>
        <w:rPr>
          <w:rFonts w:ascii="Times New Roman" w:hAnsi="Times New Roman"/>
        </w:rPr>
        <w:t xml:space="preserve">  or direct dataset download - </w:t>
      </w:r>
      <w:hyperlink r:id="rId49" w:tooltip="https://sedac.ciesin.columbia.edu/data/set/sdei-yceo-sfc-uhi-v4/data-download" w:history="1">
        <w:r>
          <w:rPr>
            <w:rStyle w:val="Hyperlink"/>
            <w:rFonts w:ascii="Calibri" w:eastAsia="Calibri" w:hAnsi="Calibri" w:cs="Calibri"/>
            <w:color w:val="0563C1"/>
          </w:rPr>
          <w:t>https://sedac.ciesin.columbia.edu/data/set/sdei-yceo-sfc-uhi-v4/data-download</w:t>
        </w:r>
      </w:hyperlink>
    </w:p>
    <w:p w14:paraId="173AE373" w14:textId="77777777" w:rsidR="0018512E" w:rsidRDefault="00000000">
      <w:pPr>
        <w:pBdr>
          <w:top w:val="none" w:sz="4" w:space="0" w:color="000000"/>
          <w:left w:val="none" w:sz="4" w:space="0" w:color="000000"/>
          <w:bottom w:val="none" w:sz="4" w:space="0" w:color="000000"/>
          <w:right w:val="none" w:sz="4" w:space="0" w:color="000000"/>
        </w:pBdr>
        <w:spacing w:line="235" w:lineRule="atLeast"/>
      </w:pPr>
      <w:r>
        <w:rPr>
          <w:rFonts w:ascii="Calibri" w:eastAsia="Calibri" w:hAnsi="Calibri" w:cs="Calibri"/>
          <w:color w:val="000000"/>
        </w:rPr>
        <w:t xml:space="preserve">Citation- </w:t>
      </w:r>
      <w:proofErr w:type="spellStart"/>
      <w:r>
        <w:rPr>
          <w:rFonts w:ascii="Calibri" w:eastAsia="Calibri" w:hAnsi="Calibri" w:cs="Calibri"/>
          <w:color w:val="000000"/>
        </w:rPr>
        <w:t>Center</w:t>
      </w:r>
      <w:proofErr w:type="spellEnd"/>
      <w:r>
        <w:rPr>
          <w:rFonts w:ascii="Calibri" w:eastAsia="Calibri" w:hAnsi="Calibri" w:cs="Calibri"/>
          <w:color w:val="000000"/>
        </w:rPr>
        <w:t xml:space="preserve"> for International Earth Science Information Network - CIESIN - Columbia University. 2018. </w:t>
      </w:r>
      <w:r>
        <w:rPr>
          <w:rFonts w:ascii="Calibri" w:eastAsia="Calibri" w:hAnsi="Calibri" w:cs="Calibri"/>
          <w:i/>
          <w:color w:val="000000"/>
        </w:rPr>
        <w:t>Gridded Population of the World, Version 4.11 (GPWv4): Population Count, </w:t>
      </w:r>
      <w:r>
        <w:rPr>
          <w:rFonts w:ascii="Calibri" w:eastAsia="Calibri" w:hAnsi="Calibri" w:cs="Calibri"/>
          <w:color w:val="000000"/>
        </w:rPr>
        <w:t>Revision 11</w:t>
      </w:r>
      <w:r>
        <w:rPr>
          <w:rFonts w:ascii="Calibri" w:eastAsia="Calibri" w:hAnsi="Calibri" w:cs="Calibri"/>
          <w:i/>
          <w:color w:val="000000"/>
        </w:rPr>
        <w:t>.</w:t>
      </w:r>
      <w:r>
        <w:rPr>
          <w:rFonts w:ascii="Calibri" w:eastAsia="Calibri" w:hAnsi="Calibri" w:cs="Calibri"/>
          <w:color w:val="000000"/>
        </w:rPr>
        <w:t xml:space="preserve"> Palisades, NY: NASA Socioeconomic Data and Applications </w:t>
      </w:r>
      <w:proofErr w:type="spellStart"/>
      <w:r>
        <w:rPr>
          <w:rFonts w:ascii="Calibri" w:eastAsia="Calibri" w:hAnsi="Calibri" w:cs="Calibri"/>
          <w:color w:val="000000"/>
        </w:rPr>
        <w:t>Center</w:t>
      </w:r>
      <w:proofErr w:type="spellEnd"/>
      <w:r>
        <w:rPr>
          <w:rFonts w:ascii="Calibri" w:eastAsia="Calibri" w:hAnsi="Calibri" w:cs="Calibri"/>
          <w:color w:val="000000"/>
        </w:rPr>
        <w:t xml:space="preserve"> (SEDAC). </w:t>
      </w:r>
      <w:hyperlink r:id="rId50" w:tooltip="https://doi.org/10.7927/H4JW8BX5" w:history="1">
        <w:r>
          <w:rPr>
            <w:rStyle w:val="Hyperlink"/>
            <w:rFonts w:ascii="Calibri" w:eastAsia="Calibri" w:hAnsi="Calibri" w:cs="Calibri"/>
            <w:color w:val="0563C1"/>
          </w:rPr>
          <w:t>https://doi.org/10.7927/H4JW8BX5</w:t>
        </w:r>
      </w:hyperlink>
      <w:r>
        <w:rPr>
          <w:rFonts w:ascii="Calibri" w:eastAsia="Calibri" w:hAnsi="Calibri" w:cs="Calibri"/>
          <w:color w:val="000000"/>
        </w:rPr>
        <w:t>. Accessed 10/15/2024</w:t>
      </w:r>
    </w:p>
    <w:p w14:paraId="49345FE2" w14:textId="77777777" w:rsidR="0018512E" w:rsidRDefault="00000000">
      <w:pPr>
        <w:rPr>
          <w:rFonts w:ascii="Times New Roman" w:hAnsi="Times New Roman"/>
        </w:rPr>
      </w:pPr>
      <w:bookmarkStart w:id="16" w:name="GreenNDVIdataset"/>
      <w:r>
        <w:rPr>
          <w:rFonts w:ascii="Times New Roman" w:hAnsi="Times New Roman"/>
        </w:rPr>
        <w:t>[10]</w:t>
      </w:r>
      <w:bookmarkEnd w:id="16"/>
      <w:r>
        <w:rPr>
          <w:rFonts w:ascii="Times New Roman" w:hAnsi="Times New Roman"/>
        </w:rPr>
        <w:t xml:space="preserve"> NOAA CDR AVHRR NDVI: Normalized Difference Vegetation Index, Version </w:t>
      </w:r>
      <w:proofErr w:type="gramStart"/>
      <w:r>
        <w:rPr>
          <w:rFonts w:ascii="Times New Roman" w:hAnsi="Times New Roman"/>
        </w:rPr>
        <w:t>5  dataset</w:t>
      </w:r>
      <w:proofErr w:type="gramEnd"/>
      <w:r>
        <w:rPr>
          <w:rFonts w:ascii="Times New Roman" w:hAnsi="Times New Roman"/>
        </w:rPr>
        <w:t>, available at MODIS Combined 16-Day NDVI  available at</w:t>
      </w:r>
    </w:p>
    <w:p w14:paraId="794F4846" w14:textId="77777777" w:rsidR="0018512E" w:rsidRDefault="00000000">
      <w:pPr>
        <w:rPr>
          <w:rFonts w:ascii="Times New Roman" w:hAnsi="Times New Roman"/>
        </w:rPr>
      </w:pPr>
      <w:hyperlink r:id="rId51" w:tooltip="https://developers.google.com/earth-engine/datasets/catalog/MODIS_MCD43A4_006_NDVI" w:history="1">
        <w:r>
          <w:rPr>
            <w:rStyle w:val="Hyperlink"/>
            <w:rFonts w:ascii="Times New Roman" w:hAnsi="Times New Roman"/>
          </w:rPr>
          <w:t>https://developers.google.com/earth-engine/datasets/catalog/MODIS_MCD43A4_006_NDVI</w:t>
        </w:r>
      </w:hyperlink>
      <w:r>
        <w:rPr>
          <w:rFonts w:ascii="Times New Roman" w:hAnsi="Times New Roman"/>
        </w:rPr>
        <w:t xml:space="preserve"> </w:t>
      </w:r>
    </w:p>
    <w:p w14:paraId="7194AA33" w14:textId="77777777" w:rsidR="0018512E" w:rsidRDefault="00000000">
      <w:pPr>
        <w:rPr>
          <w:rFonts w:ascii="Times New Roman" w:hAnsi="Times New Roman"/>
          <w:lang w:val="en-US"/>
        </w:rPr>
      </w:pPr>
      <w:bookmarkStart w:id="17" w:name="SolarRadiationDataset"/>
      <w:bookmarkEnd w:id="17"/>
      <w:r>
        <w:rPr>
          <w:rFonts w:ascii="Times New Roman" w:hAnsi="Times New Roman"/>
        </w:rPr>
        <w:t>[11]</w:t>
      </w:r>
      <w:bookmarkStart w:id="18" w:name="_temp_SolarRadiationDataset"/>
      <w:r>
        <w:rPr>
          <w:rFonts w:ascii="Times New Roman" w:hAnsi="Times New Roman"/>
        </w:rPr>
        <w:t xml:space="preserve"> MCD18A1.061 Surface Radiation Daily/3-Hour dataset, Available at</w:t>
      </w:r>
    </w:p>
    <w:bookmarkEnd w:id="18"/>
    <w:p w14:paraId="6F5261A2" w14:textId="77777777" w:rsidR="0018512E" w:rsidRDefault="00000000">
      <w:pPr>
        <w:rPr>
          <w:rFonts w:ascii="Times New Roman" w:hAnsi="Times New Roman"/>
        </w:rPr>
      </w:pPr>
      <w:r>
        <w:fldChar w:fldCharType="begin"/>
      </w:r>
      <w:r>
        <w:instrText>HYPERLINK "https://developers.google.com/earth-engine/datasets/catalog/MODIS_061_MCD18A1" \o "https://developers.google.com/earth-engine/datasets/catalog/MODIS_061_MCD18A1"</w:instrText>
      </w:r>
      <w:r>
        <w:fldChar w:fldCharType="separate"/>
      </w:r>
      <w:r>
        <w:rPr>
          <w:rStyle w:val="Hyperlink"/>
          <w:rFonts w:ascii="Times New Roman" w:hAnsi="Times New Roman"/>
        </w:rPr>
        <w:t>https://developers.google.com/earth-engine/datasets/catalog/MODIS_061_MCD18A1</w:t>
      </w:r>
      <w:r>
        <w:rPr>
          <w:rStyle w:val="Hyperlink"/>
          <w:rFonts w:ascii="Times New Roman" w:hAnsi="Times New Roman"/>
        </w:rPr>
        <w:fldChar w:fldCharType="end"/>
      </w:r>
      <w:r>
        <w:rPr>
          <w:rFonts w:ascii="Times New Roman" w:hAnsi="Times New Roman"/>
        </w:rPr>
        <w:t xml:space="preserve">  </w:t>
      </w:r>
    </w:p>
    <w:p w14:paraId="46786E79" w14:textId="77777777" w:rsidR="0018512E" w:rsidRDefault="00000000">
      <w:pPr>
        <w:rPr>
          <w:rFonts w:ascii="Times New Roman" w:hAnsi="Times New Roman"/>
        </w:rPr>
      </w:pPr>
      <w:bookmarkStart w:id="19" w:name="GlobalSurfaceWaterDataset"/>
      <w:r>
        <w:rPr>
          <w:rFonts w:ascii="Times New Roman" w:hAnsi="Times New Roman"/>
        </w:rPr>
        <w:t>[12]</w:t>
      </w:r>
      <w:bookmarkEnd w:id="19"/>
      <w:r>
        <w:rPr>
          <w:rFonts w:ascii="Times New Roman" w:hAnsi="Times New Roman"/>
        </w:rPr>
        <w:t xml:space="preserve"> JRC Global Surface Water Mapping Layers, </w:t>
      </w:r>
      <w:proofErr w:type="gramStart"/>
      <w:r>
        <w:rPr>
          <w:rFonts w:ascii="Times New Roman" w:hAnsi="Times New Roman"/>
        </w:rPr>
        <w:t>v1.4  dataset</w:t>
      </w:r>
      <w:proofErr w:type="gramEnd"/>
      <w:r>
        <w:rPr>
          <w:rFonts w:ascii="Times New Roman" w:hAnsi="Times New Roman"/>
        </w:rPr>
        <w:t>. Available at</w:t>
      </w:r>
    </w:p>
    <w:p w14:paraId="15330415" w14:textId="77777777" w:rsidR="0018512E" w:rsidRDefault="00000000">
      <w:pPr>
        <w:pBdr>
          <w:top w:val="none" w:sz="4" w:space="0" w:color="000000"/>
          <w:left w:val="none" w:sz="4" w:space="0" w:color="000000"/>
          <w:bottom w:val="none" w:sz="4" w:space="0" w:color="000000"/>
          <w:right w:val="none" w:sz="4" w:space="0" w:color="000000"/>
        </w:pBdr>
        <w:spacing w:line="235" w:lineRule="atLeast"/>
        <w:rPr>
          <w:rFonts w:ascii="Calibri" w:eastAsia="Calibri" w:hAnsi="Calibri" w:cs="Calibri"/>
        </w:rPr>
      </w:pPr>
      <w:hyperlink r:id="rId52" w:tooltip="https://developers.google.com/earth-engine/datasets/catalog/JRC_GSW1_4_YearlyHistory" w:history="1">
        <w:r>
          <w:rPr>
            <w:rStyle w:val="Hyperlink"/>
            <w:rFonts w:ascii="Calibri" w:eastAsia="Calibri" w:hAnsi="Calibri" w:cs="Calibri"/>
            <w:color w:val="0563C1"/>
          </w:rPr>
          <w:t>https://developers.google.com/earth-engine/datasets/catalog/JRC_GSW1_4_YearlyHistory</w:t>
        </w:r>
      </w:hyperlink>
    </w:p>
    <w:p w14:paraId="61305139" w14:textId="77777777" w:rsidR="0018512E" w:rsidRDefault="00000000">
      <w:pPr>
        <w:rPr>
          <w:rFonts w:ascii="Calibri" w:eastAsia="Calibri" w:hAnsi="Calibri" w:cs="Calibri"/>
          <w:color w:val="000000"/>
        </w:rPr>
      </w:pPr>
      <w:r>
        <w:rPr>
          <w:rFonts w:ascii="Calibri" w:eastAsia="Calibri" w:hAnsi="Calibri" w:cs="Calibri"/>
          <w:color w:val="000000"/>
        </w:rPr>
        <w:t>Citation- 'Source: EC JRC/Google'</w:t>
      </w:r>
    </w:p>
    <w:p w14:paraId="15A8EF5F" w14:textId="77777777" w:rsidR="0018512E" w:rsidRDefault="00000000">
      <w:pPr>
        <w:rPr>
          <w:rFonts w:ascii="Times New Roman" w:hAnsi="Times New Roman"/>
          <w:lang w:val="en-US"/>
        </w:rPr>
      </w:pPr>
      <w:bookmarkStart w:id="20" w:name="GHSL"/>
      <w:r>
        <w:rPr>
          <w:rFonts w:ascii="Times New Roman" w:hAnsi="Times New Roman"/>
          <w:lang w:val="en-US"/>
        </w:rPr>
        <w:t>[13</w:t>
      </w:r>
      <w:bookmarkEnd w:id="20"/>
      <w:r>
        <w:rPr>
          <w:rFonts w:ascii="Times New Roman" w:hAnsi="Times New Roman"/>
          <w:lang w:val="en-US"/>
        </w:rPr>
        <w:t>]</w:t>
      </w:r>
      <w:bookmarkStart w:id="21" w:name="_temp_GHSL13"/>
      <w:r>
        <w:rPr>
          <w:rFonts w:ascii="Times New Roman" w:hAnsi="Times New Roman"/>
          <w:lang w:val="en-US"/>
        </w:rPr>
        <w:t xml:space="preserve"> GHSL - Global Human </w:t>
      </w:r>
      <w:proofErr w:type="gramStart"/>
      <w:r>
        <w:rPr>
          <w:rFonts w:ascii="Times New Roman" w:hAnsi="Times New Roman"/>
          <w:lang w:val="en-US"/>
        </w:rPr>
        <w:t>Settlement  Layer</w:t>
      </w:r>
      <w:proofErr w:type="gramEnd"/>
      <w:r>
        <w:rPr>
          <w:rFonts w:ascii="Times New Roman" w:hAnsi="Times New Roman"/>
          <w:lang w:val="en-US"/>
        </w:rPr>
        <w:t>.  Available at</w:t>
      </w:r>
    </w:p>
    <w:bookmarkEnd w:id="21"/>
    <w:p w14:paraId="0CF3C610" w14:textId="77777777" w:rsidR="0018512E" w:rsidRDefault="00000000">
      <w:pPr>
        <w:rPr>
          <w:rFonts w:ascii="Times New Roman" w:hAnsi="Times New Roman"/>
          <w:lang w:val="en-US"/>
        </w:rPr>
      </w:pPr>
      <w:r>
        <w:fldChar w:fldCharType="begin"/>
      </w:r>
      <w:r>
        <w:instrText>HYPERLINK "https://human-settlement.emergency.copernicus.eu/datasets.php" \o "https://human-settlement.emergency.copernicus.eu/datasets.php"</w:instrText>
      </w:r>
      <w:r>
        <w:fldChar w:fldCharType="separate"/>
      </w:r>
      <w:r>
        <w:rPr>
          <w:rStyle w:val="Hyperlink"/>
          <w:rFonts w:ascii="Times New Roman" w:hAnsi="Times New Roman"/>
          <w:lang w:val="en-US"/>
        </w:rPr>
        <w:t>https://human-settlement.emergency.copernicus.eu/datasets.php</w:t>
      </w:r>
      <w:r>
        <w:rPr>
          <w:rStyle w:val="Hyperlink"/>
          <w:rFonts w:ascii="Times New Roman" w:hAnsi="Times New Roman"/>
          <w:lang w:val="en-US"/>
        </w:rPr>
        <w:fldChar w:fldCharType="end"/>
      </w:r>
      <w:r>
        <w:rPr>
          <w:rFonts w:ascii="Times New Roman" w:hAnsi="Times New Roman"/>
          <w:lang w:val="en-US"/>
        </w:rPr>
        <w:t xml:space="preserve"> </w:t>
      </w:r>
    </w:p>
    <w:p w14:paraId="7F021047" w14:textId="77777777" w:rsidR="0018512E" w:rsidRDefault="00000000">
      <w:pPr>
        <w:rPr>
          <w:rFonts w:ascii="Times New Roman" w:hAnsi="Times New Roman"/>
          <w:lang w:val="en-US"/>
        </w:rPr>
      </w:pPr>
      <w:r>
        <w:rPr>
          <w:rFonts w:ascii="Times New Roman" w:hAnsi="Times New Roman"/>
          <w:lang w:val="en-US"/>
        </w:rPr>
        <w:t>(GHS-BUILT-H - R2023A dataset used for building height calculation)</w:t>
      </w:r>
    </w:p>
    <w:p w14:paraId="0D37640A" w14:textId="77777777" w:rsidR="0018512E" w:rsidRDefault="00000000">
      <w:pPr>
        <w:rPr>
          <w:rFonts w:ascii="Times New Roman" w:hAnsi="Times New Roman"/>
          <w:lang w:val="en-US"/>
        </w:rPr>
      </w:pPr>
      <w:bookmarkStart w:id="22" w:name="WorlsUrbanAreas14"/>
      <w:r>
        <w:rPr>
          <w:rFonts w:ascii="Times New Roman" w:hAnsi="Times New Roman"/>
          <w:lang w:val="en-US"/>
        </w:rPr>
        <w:t>[14]</w:t>
      </w:r>
      <w:bookmarkEnd w:id="22"/>
      <w:r>
        <w:rPr>
          <w:rFonts w:ascii="Times New Roman" w:hAnsi="Times New Roman"/>
          <w:lang w:val="en-US"/>
        </w:rPr>
        <w:t xml:space="preserve"> Kelso, N.V. and Patterson, T. (2012). World Urban Areas, </w:t>
      </w:r>
      <w:proofErr w:type="spellStart"/>
      <w:r>
        <w:rPr>
          <w:rFonts w:ascii="Times New Roman" w:hAnsi="Times New Roman"/>
          <w:lang w:val="en-US"/>
        </w:rPr>
        <w:t>LandScan</w:t>
      </w:r>
      <w:proofErr w:type="spellEnd"/>
      <w:r>
        <w:rPr>
          <w:rFonts w:ascii="Times New Roman" w:hAnsi="Times New Roman"/>
          <w:lang w:val="en-US"/>
        </w:rPr>
        <w:t xml:space="preserve">, 1:10 million (2012). Available at </w:t>
      </w:r>
      <w:hyperlink r:id="rId53" w:tooltip="https://geo.nyu.edu/catalog/stanford-yk247bg4748" w:history="1">
        <w:r>
          <w:rPr>
            <w:rStyle w:val="Hyperlink"/>
            <w:rFonts w:ascii="Times New Roman" w:hAnsi="Times New Roman"/>
          </w:rPr>
          <w:t>https://geo.nyu.edu/catalog/stanford-yk247bg4748</w:t>
        </w:r>
      </w:hyperlink>
      <w:r>
        <w:rPr>
          <w:rFonts w:ascii="Times New Roman" w:hAnsi="Times New Roman"/>
          <w:lang w:val="en-US"/>
        </w:rPr>
        <w:t xml:space="preserve"> </w:t>
      </w:r>
    </w:p>
    <w:p w14:paraId="21058B02" w14:textId="77777777" w:rsidR="0018512E" w:rsidRDefault="00000000">
      <w:pPr>
        <w:rPr>
          <w:rFonts w:ascii="Times New Roman" w:hAnsi="Times New Roman"/>
          <w:lang w:val="en-US"/>
        </w:rPr>
      </w:pPr>
      <w:bookmarkStart w:id="23" w:name="CityShape15"/>
      <w:r>
        <w:rPr>
          <w:rFonts w:ascii="Times New Roman" w:hAnsi="Times New Roman"/>
          <w:lang w:val="en-US"/>
        </w:rPr>
        <w:t>[15]</w:t>
      </w:r>
      <w:bookmarkEnd w:id="23"/>
      <w:r>
        <w:rPr>
          <w:rFonts w:ascii="Times New Roman" w:hAnsi="Times New Roman"/>
          <w:lang w:val="en-US"/>
        </w:rPr>
        <w:t xml:space="preserve"> Elsen, PR., &amp; Tingley, MW. (2015). Global mountain topography and the fate of montane 296 </w:t>
      </w:r>
    </w:p>
    <w:p w14:paraId="6CB2881E" w14:textId="77777777" w:rsidR="0018512E" w:rsidRDefault="00000000">
      <w:pPr>
        <w:rPr>
          <w:rFonts w:ascii="Times New Roman" w:hAnsi="Times New Roman"/>
          <w:lang w:val="en-US"/>
        </w:rPr>
      </w:pPr>
      <w:r>
        <w:rPr>
          <w:rFonts w:ascii="Times New Roman" w:hAnsi="Times New Roman"/>
          <w:lang w:val="en-US"/>
        </w:rPr>
        <w:t>species under climate change. Nature Climate Change, 5(8), 772-776 Available at</w:t>
      </w:r>
    </w:p>
    <w:p w14:paraId="181CD02D" w14:textId="77777777" w:rsidR="0018512E" w:rsidRDefault="00000000">
      <w:pPr>
        <w:rPr>
          <w:rFonts w:ascii="Times New Roman" w:hAnsi="Times New Roman"/>
          <w:lang w:val="en-US"/>
        </w:rPr>
      </w:pPr>
      <w:hyperlink r:id="rId54" w:tooltip="https://www.nature.com/articles/nclimate2656" w:history="1">
        <w:r>
          <w:rPr>
            <w:rStyle w:val="Hyperlink"/>
            <w:rFonts w:ascii="Times New Roman" w:hAnsi="Times New Roman"/>
            <w:lang w:val="en-US"/>
          </w:rPr>
          <w:t>https://www.nature.com/articles/nclimate2656</w:t>
        </w:r>
      </w:hyperlink>
      <w:r>
        <w:rPr>
          <w:rFonts w:ascii="Times New Roman" w:hAnsi="Times New Roman"/>
          <w:lang w:val="en-US"/>
        </w:rPr>
        <w:t xml:space="preserve"> </w:t>
      </w:r>
    </w:p>
    <w:p w14:paraId="246B09C5" w14:textId="77777777" w:rsidR="0018512E" w:rsidRDefault="00000000">
      <w:pPr>
        <w:rPr>
          <w:rFonts w:ascii="Times New Roman" w:hAnsi="Times New Roman"/>
        </w:rPr>
      </w:pPr>
      <w:bookmarkStart w:id="24" w:name="Anovatest16"/>
      <w:r>
        <w:rPr>
          <w:rFonts w:ascii="Times New Roman" w:hAnsi="Times New Roman"/>
        </w:rPr>
        <w:t>[16]</w:t>
      </w:r>
      <w:bookmarkEnd w:id="24"/>
      <w:r>
        <w:rPr>
          <w:rFonts w:ascii="Times New Roman" w:hAnsi="Times New Roman"/>
        </w:rPr>
        <w:t xml:space="preserve"> One-Way ANOVA Test in R - Easy Guides - Wiki - STHDA Available at</w:t>
      </w:r>
    </w:p>
    <w:p w14:paraId="39627F9E" w14:textId="77777777" w:rsidR="0018512E" w:rsidRDefault="00000000">
      <w:pPr>
        <w:rPr>
          <w:rFonts w:ascii="Times New Roman" w:hAnsi="Times New Roman"/>
        </w:rPr>
      </w:pPr>
      <w:hyperlink r:id="rId55" w:tooltip="https://www.sthda.com/english/wiki/one-way-anova-test-in-r" w:history="1">
        <w:r>
          <w:rPr>
            <w:rStyle w:val="Hyperlink"/>
            <w:rFonts w:ascii="Times New Roman" w:hAnsi="Times New Roman"/>
          </w:rPr>
          <w:t>https://www.sthda.com/english/wiki/one-way-anova-test-in-r</w:t>
        </w:r>
      </w:hyperlink>
      <w:r>
        <w:rPr>
          <w:rFonts w:ascii="Times New Roman" w:hAnsi="Times New Roman"/>
        </w:rPr>
        <w:t xml:space="preserve"> </w:t>
      </w:r>
    </w:p>
    <w:p w14:paraId="12C69AF5" w14:textId="77777777" w:rsidR="0018512E" w:rsidRDefault="00000000">
      <w:pPr>
        <w:rPr>
          <w:rFonts w:ascii="Times New Roman" w:hAnsi="Times New Roman"/>
        </w:rPr>
      </w:pPr>
      <w:bookmarkStart w:id="25" w:name="Kruskal"/>
      <w:r>
        <w:rPr>
          <w:rFonts w:ascii="Times New Roman" w:hAnsi="Times New Roman"/>
        </w:rPr>
        <w:t>[17]</w:t>
      </w:r>
      <w:bookmarkEnd w:id="25"/>
      <w:r>
        <w:rPr>
          <w:rFonts w:ascii="Times New Roman" w:hAnsi="Times New Roman"/>
        </w:rPr>
        <w:t xml:space="preserve"> Kruskal-Wallis Test in R - Easy Guides - Wiki - </w:t>
      </w:r>
      <w:proofErr w:type="gramStart"/>
      <w:r>
        <w:rPr>
          <w:rFonts w:ascii="Times New Roman" w:hAnsi="Times New Roman"/>
        </w:rPr>
        <w:t>STHDA  Available</w:t>
      </w:r>
      <w:proofErr w:type="gramEnd"/>
      <w:r>
        <w:rPr>
          <w:rFonts w:ascii="Times New Roman" w:hAnsi="Times New Roman"/>
        </w:rPr>
        <w:t xml:space="preserve"> at</w:t>
      </w:r>
    </w:p>
    <w:p w14:paraId="68335236" w14:textId="77777777" w:rsidR="0018512E" w:rsidRDefault="00000000">
      <w:pPr>
        <w:rPr>
          <w:rFonts w:ascii="Times New Roman" w:hAnsi="Times New Roman"/>
        </w:rPr>
      </w:pPr>
      <w:hyperlink r:id="rId56" w:tooltip="https://www.sthda.com/english/wiki/kruskal-wallis-test-in-r" w:history="1">
        <w:r>
          <w:rPr>
            <w:rStyle w:val="Hyperlink"/>
            <w:rFonts w:ascii="Times New Roman" w:hAnsi="Times New Roman"/>
          </w:rPr>
          <w:t>https://www.sthda.com/english/wiki/kruskal-wallis-test-in-r</w:t>
        </w:r>
      </w:hyperlink>
      <w:r>
        <w:rPr>
          <w:rFonts w:ascii="Times New Roman" w:hAnsi="Times New Roman"/>
        </w:rPr>
        <w:t xml:space="preserve"> </w:t>
      </w:r>
    </w:p>
    <w:p w14:paraId="13E5DE13" w14:textId="77777777" w:rsidR="0018512E" w:rsidRDefault="00000000">
      <w:pPr>
        <w:rPr>
          <w:rStyle w:val="Hyperlink"/>
          <w:rFonts w:ascii="Times New Roman" w:hAnsi="Times New Roman"/>
        </w:rPr>
      </w:pPr>
      <w:bookmarkStart w:id="26" w:name="ggally"/>
      <w:r>
        <w:rPr>
          <w:rFonts w:ascii="Times New Roman" w:hAnsi="Times New Roman"/>
        </w:rPr>
        <w:t xml:space="preserve">[18] </w:t>
      </w:r>
      <w:bookmarkEnd w:id="26"/>
      <w:r>
        <w:rPr>
          <w:rFonts w:ascii="Times New Roman" w:hAnsi="Times New Roman"/>
        </w:rPr>
        <w:t xml:space="preserve">Correlation matrix with </w:t>
      </w:r>
      <w:proofErr w:type="spellStart"/>
      <w:r>
        <w:rPr>
          <w:rFonts w:ascii="Times New Roman" w:hAnsi="Times New Roman"/>
        </w:rPr>
        <w:t>ggally</w:t>
      </w:r>
      <w:proofErr w:type="spellEnd"/>
      <w:r>
        <w:rPr>
          <w:rFonts w:ascii="Times New Roman" w:hAnsi="Times New Roman"/>
        </w:rPr>
        <w:t xml:space="preserve"> – the R Graph Gallery</w:t>
      </w:r>
      <w:r>
        <w:rPr>
          <w:rStyle w:val="Hyperlink"/>
          <w:rFonts w:ascii="Times New Roman" w:hAnsi="Times New Roman"/>
        </w:rPr>
        <w:t xml:space="preserve">    </w:t>
      </w:r>
      <w:r>
        <w:rPr>
          <w:rFonts w:ascii="Times New Roman" w:hAnsi="Times New Roman"/>
        </w:rPr>
        <w:t>Available at</w:t>
      </w:r>
    </w:p>
    <w:p w14:paraId="74854D6D" w14:textId="77777777" w:rsidR="0018512E" w:rsidRDefault="00000000">
      <w:pPr>
        <w:rPr>
          <w:rFonts w:ascii="Times New Roman" w:hAnsi="Times New Roman"/>
        </w:rPr>
      </w:pPr>
      <w:hyperlink r:id="rId57" w:tooltip="https://r-graph-gallery.com/199-correlation-matrix-with-ggally.html" w:history="1">
        <w:r>
          <w:rPr>
            <w:rStyle w:val="Hyperlink"/>
            <w:rFonts w:ascii="Times New Roman" w:hAnsi="Times New Roman"/>
          </w:rPr>
          <w:t>https://r-graph-gallery.com/199-correlation-matrix-with-ggally.html</w:t>
        </w:r>
      </w:hyperlink>
      <w:r>
        <w:rPr>
          <w:rFonts w:ascii="Times New Roman" w:hAnsi="Times New Roman"/>
        </w:rPr>
        <w:t xml:space="preserve"> </w:t>
      </w:r>
    </w:p>
    <w:p w14:paraId="38F83639" w14:textId="77777777" w:rsidR="0018512E" w:rsidRDefault="0018512E">
      <w:pPr>
        <w:rPr>
          <w:rStyle w:val="Hyperlink"/>
          <w:rFonts w:ascii="Times New Roman" w:hAnsi="Times New Roman"/>
        </w:rPr>
      </w:pPr>
    </w:p>
    <w:p w14:paraId="0CCFFE9F" w14:textId="77777777" w:rsidR="0018512E" w:rsidRDefault="0018512E">
      <w:pPr>
        <w:rPr>
          <w:rFonts w:ascii="Times New Roman" w:hAnsi="Times New Roman"/>
          <w:color w:val="000000" w:themeColor="text1"/>
        </w:rPr>
      </w:pPr>
    </w:p>
    <w:sectPr w:rsidR="0018512E">
      <w:pgSz w:w="11906" w:h="16838"/>
      <w:pgMar w:top="1440" w:right="1440" w:bottom="1440" w:left="1440"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4772F6" w14:textId="77777777" w:rsidR="009033B6" w:rsidRDefault="009033B6">
      <w:pPr>
        <w:spacing w:after="0" w:line="240" w:lineRule="auto"/>
      </w:pPr>
      <w:r>
        <w:separator/>
      </w:r>
    </w:p>
  </w:endnote>
  <w:endnote w:type="continuationSeparator" w:id="0">
    <w:p w14:paraId="5758F1E3" w14:textId="77777777" w:rsidR="009033B6" w:rsidRDefault="009033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5B3EC9" w14:textId="77777777" w:rsidR="009033B6" w:rsidRDefault="009033B6">
      <w:pPr>
        <w:spacing w:after="0" w:line="240" w:lineRule="auto"/>
      </w:pPr>
      <w:r>
        <w:separator/>
      </w:r>
    </w:p>
  </w:footnote>
  <w:footnote w:type="continuationSeparator" w:id="0">
    <w:p w14:paraId="396BE47D" w14:textId="77777777" w:rsidR="009033B6" w:rsidRDefault="009033B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512E"/>
    <w:rsid w:val="0018512E"/>
    <w:rsid w:val="00737807"/>
    <w:rsid w:val="009033B6"/>
    <w:rsid w:val="00CC04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ADF344"/>
  <w15:docId w15:val="{9A1C8EE9-5A00-466D-9A21-C37BFCC84C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Arial" w:eastAsia="Arial" w:hAnsi="Arial" w:cs="Arial"/>
      <w:color w:val="2F5496"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Arial" w:eastAsia="Arial" w:hAnsi="Arial" w:cs="Arial"/>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ascii="Arial" w:eastAsia="Arial" w:hAnsi="Arial" w:cs="Arial"/>
      <w:color w:val="2F5496"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ascii="Arial" w:eastAsia="Arial" w:hAnsi="Arial" w:cs="Arial"/>
      <w:i/>
      <w:iCs/>
      <w:color w:val="2F5496"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ascii="Arial" w:eastAsia="Arial" w:hAnsi="Arial" w:cs="Arial"/>
      <w:color w:val="2F5496"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ascii="Arial" w:eastAsia="Arial" w:hAnsi="Arial" w:cs="Arial"/>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ascii="Arial" w:eastAsia="Arial" w:hAnsi="Arial" w:cs="Arial"/>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ascii="Arial" w:eastAsia="Arial" w:hAnsi="Arial" w:cs="Arial"/>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ascii="Arial" w:eastAsia="Arial" w:hAnsi="Arial" w:cs="Arial"/>
      <w:i/>
      <w:iCs/>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Light">
    <w:name w:val="Grid Table Light"/>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GridTable1Light-Accent1">
    <w:name w:val="Grid Table 1 Light Accent 1"/>
    <w:basedOn w:val="TableNormal"/>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styleId="GridTable1Light-Accent2">
    <w:name w:val="Grid Table 1 Light Accent 2"/>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styleId="GridTable1Light-Accent3">
    <w:name w:val="Grid Table 1 Light Accent 3"/>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styleId="GridTable1Light-Accent4">
    <w:name w:val="Grid Table 1 Light Accent 4"/>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styleId="GridTable1Light-Accent5">
    <w:name w:val="Grid Table 1 Light Accent 5"/>
    <w:basedOn w:val="TableNormal"/>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styleId="GridTable1Light-Accent6">
    <w:name w:val="Grid Table 1 Light Accent 6"/>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ridTable2-Accent1">
    <w:name w:val="Grid Table 2 Accent 1"/>
    <w:basedOn w:val="Table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styleId="GridTable2-Accent2">
    <w:name w:val="Grid Table 2 Accent 2"/>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2-Accent3">
    <w:name w:val="Grid Table 2 Accent 3"/>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2-Accent4">
    <w:name w:val="Grid Table 2 Accent 4"/>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2-Accent5">
    <w:name w:val="Grid Table 2 Accent 5"/>
    <w:basedOn w:val="Table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GridTable2-Accent6">
    <w:name w:val="Grid Table 2 Accent 6"/>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3-Accent1">
    <w:name w:val="Grid Table 3 Accent 1"/>
    <w:basedOn w:val="Table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styleId="GridTable3-Accent2">
    <w:name w:val="Grid Table 3 Accent 2"/>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3-Accent3">
    <w:name w:val="Grid Table 3 Accent 3"/>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3-Accent4">
    <w:name w:val="Grid Table 3 Accent 4"/>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3-Accent5">
    <w:name w:val="Grid Table 3 Accent 5"/>
    <w:basedOn w:val="Table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GridTable3-Accent6">
    <w:name w:val="Grid Table 3 Accent 6"/>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4-Accent1">
    <w:name w:val="Grid Table 4 Accent 1"/>
    <w:basedOn w:val="TableNormal"/>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styleId="GridTable4-Accent2">
    <w:name w:val="Grid Table 4 Accent 2"/>
    <w:basedOn w:val="Table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4-Accent3">
    <w:name w:val="Grid Table 4 Accent 3"/>
    <w:basedOn w:val="Table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4-Accent4">
    <w:name w:val="Grid Table 4 Accent 4"/>
    <w:basedOn w:val="Table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4-Accent5">
    <w:name w:val="Grid Table 4 Accent 5"/>
    <w:basedOn w:val="TableNormal"/>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GridTable4-Accent6">
    <w:name w:val="Grid Table 4 Accent 6"/>
    <w:basedOn w:val="Table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5Dark-Accent2">
    <w:name w:val="Grid Table 5 Dark Accent 2"/>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styleId="GridTable5Dark-Accent3">
    <w:name w:val="Grid Table 5 Dark Accent 3"/>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styleId="GridTable5Dark-Accent5">
    <w:name w:val="Grid Table 5 Dark Accent 5"/>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styleId="GridTable5Dark-Accent6">
    <w:name w:val="Grid Table 5 Dark Accent 6"/>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GridTable6Colorful-Accent1">
    <w:name w:val="Grid Table 6 Colorful Accent 1"/>
    <w:basedOn w:val="TableNormal"/>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styleId="GridTable6Colorful-Accent2">
    <w:name w:val="Grid Table 6 Colorful Accent 2"/>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6Colorful-Accent3">
    <w:name w:val="Grid Table 6 Colorful Accent 3"/>
    <w:basedOn w:val="Table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6Colorful-Accent4">
    <w:name w:val="Grid Table 6 Colorful Accent 4"/>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6Colorful-Accent5">
    <w:name w:val="Grid Table 6 Colorful Accent 5"/>
    <w:basedOn w:val="TableNormal"/>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styleId="GridTable6Colorful-Accent6">
    <w:name w:val="Grid Table 6 Colorful Accent 6"/>
    <w:basedOn w:val="Table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GridTable7Colorful-Accent1">
    <w:name w:val="Grid Table 7 Colorful Accent 1"/>
    <w:basedOn w:val="TableNormal"/>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4" w:space="0" w:color="000000"/>
          <w:left w:val="none" w:sz="4" w:space="0" w:color="000000"/>
          <w:bottom w:val="single" w:sz="4" w:space="0" w:color="A0B7E1" w:themeColor="accent1" w:themeTint="80"/>
          <w:right w:val="none" w:sz="4" w:space="0" w:color="000000"/>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4" w:space="0" w:color="000000"/>
          <w:left w:val="none" w:sz="4" w:space="0" w:color="000000"/>
          <w:bottom w:val="none" w:sz="4" w:space="0" w:color="000000"/>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4" w:space="0" w:color="000000"/>
          <w:left w:val="single" w:sz="4" w:space="0" w:color="A0B7E1" w:themeColor="accent1" w:themeTint="80"/>
          <w:bottom w:val="none" w:sz="4" w:space="0" w:color="000000"/>
          <w:right w:val="none" w:sz="4" w:space="0" w:color="000000"/>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styleId="GridTable7Colorful-Accent2">
    <w:name w:val="Grid Table 7 Colorful Accent 2"/>
    <w:basedOn w:val="Table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7Colorful-Accent3">
    <w:name w:val="Grid Table 7 Colorful Accent 3"/>
    <w:basedOn w:val="Table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7Colorful-Accent4">
    <w:name w:val="Grid Table 7 Colorful Accent 4"/>
    <w:basedOn w:val="Table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7Colorful-Accent5">
    <w:name w:val="Grid Table 7 Colorful Accent 5"/>
    <w:basedOn w:val="TableNormal"/>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4" w:space="0" w:color="000000"/>
          <w:left w:val="none" w:sz="4" w:space="0" w:color="000000"/>
          <w:bottom w:val="single" w:sz="4" w:space="0" w:color="A2C6E7" w:themeColor="accent5" w:themeTint="90"/>
          <w:right w:val="none" w:sz="4" w:space="0" w:color="000000"/>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4" w:space="0" w:color="000000"/>
          <w:left w:val="none" w:sz="4" w:space="0" w:color="000000"/>
          <w:bottom w:val="none" w:sz="4" w:space="0" w:color="000000"/>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4" w:space="0" w:color="000000"/>
          <w:left w:val="single" w:sz="4" w:space="0" w:color="A2C6E7" w:themeColor="accent5" w:themeTint="90"/>
          <w:bottom w:val="none" w:sz="4" w:space="0" w:color="000000"/>
          <w:right w:val="none" w:sz="4" w:space="0" w:color="000000"/>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styleId="GridTable7Colorful-Accent6">
    <w:name w:val="Grid Table 7 Colorful Accent 6"/>
    <w:basedOn w:val="Table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ListTable1Light-Accent1">
    <w:name w:val="List Table 1 Light Accent 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styleId="ListTable1Light-Accent2">
    <w:name w:val="List Table 1 Light Accent 2"/>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styleId="ListTable1Light-Accent3">
    <w:name w:val="List Table 1 Light Accent 3"/>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styleId="ListTable1Light-Accent4">
    <w:name w:val="List Table 1 Light Accent 4"/>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styleId="ListTable1Light-Accent5">
    <w:name w:val="List Table 1 Light Accent 5"/>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styleId="ListTable1Light-Accent6">
    <w:name w:val="List Table 1 Light Accent 6"/>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ListTable2-Accent1">
    <w:name w:val="List Table 2 Accent 1"/>
    <w:basedOn w:val="TableNormal"/>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styleId="ListTable2-Accent2">
    <w:name w:val="List Table 2 Accent 2"/>
    <w:basedOn w:val="Table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2-Accent3">
    <w:name w:val="List Table 2 Accent 3"/>
    <w:basedOn w:val="Table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2-Accent4">
    <w:name w:val="List Table 2 Accent 4"/>
    <w:basedOn w:val="Table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2-Accent5">
    <w:name w:val="List Table 2 Accent 5"/>
    <w:basedOn w:val="TableNormal"/>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styleId="ListTable2-Accent6">
    <w:name w:val="List Table 2 Accent 6"/>
    <w:basedOn w:val="Table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3-Accent1">
    <w:name w:val="List Table 3 Accent 1"/>
    <w:basedOn w:val="TableNormal"/>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styleId="ListTable3-Accent2">
    <w:name w:val="List Table 3 Accent 2"/>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styleId="ListTable3-Accent3">
    <w:name w:val="List Table 3 Accent 3"/>
    <w:basedOn w:val="Table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styleId="ListTable3-Accent4">
    <w:name w:val="List Table 3 Accent 4"/>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styleId="ListTable3-Accent5">
    <w:name w:val="List Table 3 Accent 5"/>
    <w:basedOn w:val="TableNormal"/>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styleId="ListTable3-Accent6">
    <w:name w:val="List Table 3 Accent 6"/>
    <w:basedOn w:val="Table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Table4-Accent1">
    <w:name w:val="List Table 4 Accent 1"/>
    <w:basedOn w:val="TableNormal"/>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styleId="ListTable4-Accent2">
    <w:name w:val="List Table 4 Accent 2"/>
    <w:basedOn w:val="Table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4-Accent3">
    <w:name w:val="List Table 4 Accent 3"/>
    <w:basedOn w:val="Table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4-Accent4">
    <w:name w:val="List Table 4 Accent 4"/>
    <w:basedOn w:val="Table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4-Accent5">
    <w:name w:val="List Table 4 Accent 5"/>
    <w:basedOn w:val="TableNormal"/>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styleId="ListTable4-Accent6">
    <w:name w:val="List Table 4 Accent 6"/>
    <w:basedOn w:val="Table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5Dark-Accent1">
    <w:name w:val="List Table 5 Dark Accent 1"/>
    <w:basedOn w:val="TableNormal"/>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styleId="ListTable5Dark-Accent2">
    <w:name w:val="List Table 5 Dark Accent 2"/>
    <w:basedOn w:val="Table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styleId="ListTable5Dark-Accent3">
    <w:name w:val="List Table 5 Dark Accent 3"/>
    <w:basedOn w:val="Table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styleId="ListTable5Dark-Accent4">
    <w:name w:val="List Table 5 Dark Accent 4"/>
    <w:basedOn w:val="Table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styleId="ListTable5Dark-Accent5">
    <w:name w:val="List Table 5 Dark Accent 5"/>
    <w:basedOn w:val="TableNormal"/>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styleId="ListTable5Dark-Accent6">
    <w:name w:val="List Table 5 Dark Accent 6"/>
    <w:basedOn w:val="Table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ListTable6Colorful-Accent1">
    <w:name w:val="List Table 6 Colorful Accent 1"/>
    <w:basedOn w:val="TableNormal"/>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styleId="ListTable6Colorful-Accent2">
    <w:name w:val="List Table 6 Colorful Accent 2"/>
    <w:basedOn w:val="Table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6Colorful-Accent3">
    <w:name w:val="List Table 6 Colorful Accent 3"/>
    <w:basedOn w:val="Table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6Colorful-Accent4">
    <w:name w:val="List Table 6 Colorful Accent 4"/>
    <w:basedOn w:val="Table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6Colorful-Accent5">
    <w:name w:val="List Table 6 Colorful Accent 5"/>
    <w:basedOn w:val="TableNormal"/>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styleId="ListTable6Colorful-Accent6">
    <w:name w:val="List Table 6 Colorful Accent 6"/>
    <w:basedOn w:val="Table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ListTable7Colorful-Accent1">
    <w:name w:val="List Table 7 Colorful Accent 1"/>
    <w:basedOn w:val="TableNormal"/>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4" w:space="0" w:color="000000"/>
          <w:left w:val="none" w:sz="4" w:space="0" w:color="000000"/>
          <w:bottom w:val="single" w:sz="4" w:space="0" w:color="4472C4" w:themeColor="accent1"/>
          <w:right w:val="none" w:sz="4" w:space="0" w:color="000000"/>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4" w:space="0" w:color="000000"/>
          <w:left w:val="none" w:sz="4" w:space="0" w:color="000000"/>
          <w:bottom w:val="none" w:sz="4" w:space="0" w:color="000000"/>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4" w:space="0" w:color="000000"/>
          <w:left w:val="single" w:sz="4" w:space="0" w:color="4472C4" w:themeColor="accent1"/>
          <w:bottom w:val="none" w:sz="4" w:space="0" w:color="000000"/>
          <w:right w:val="none" w:sz="4" w:space="0" w:color="000000"/>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styleId="ListTable7Colorful-Accent2">
    <w:name w:val="List Table 7 Colorful Accent 2"/>
    <w:basedOn w:val="Table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7Colorful-Accent3">
    <w:name w:val="List Table 7 Colorful Accent 3"/>
    <w:basedOn w:val="Table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7Colorful-Accent4">
    <w:name w:val="List Table 7 Colorful Accent 4"/>
    <w:basedOn w:val="Table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7Colorful-Accent5">
    <w:name w:val="List Table 7 Colorful Accent 5"/>
    <w:basedOn w:val="TableNormal"/>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4" w:space="0" w:color="000000"/>
          <w:left w:val="none" w:sz="4" w:space="0" w:color="000000"/>
          <w:bottom w:val="single" w:sz="4" w:space="0" w:color="9BC2E5" w:themeColor="accent5" w:themeTint="9A"/>
          <w:right w:val="none" w:sz="4" w:space="0" w:color="000000"/>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4" w:space="0" w:color="000000"/>
          <w:left w:val="none" w:sz="4" w:space="0" w:color="000000"/>
          <w:bottom w:val="none" w:sz="4" w:space="0" w:color="000000"/>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4" w:space="0" w:color="000000"/>
          <w:left w:val="single" w:sz="4" w:space="0" w:color="9BC2E5" w:themeColor="accent5" w:themeTint="9A"/>
          <w:bottom w:val="none" w:sz="4" w:space="0" w:color="000000"/>
          <w:right w:val="none" w:sz="4" w:space="0" w:color="000000"/>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styleId="ListTable7Colorful-Accent6">
    <w:name w:val="List Table 7 Colorful Accent 6"/>
    <w:basedOn w:val="Table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TableGrid">
    <w:name w:val="Table Grid"/>
    <w:basedOn w:val="TableNormal"/>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PlainTable1">
    <w:name w:val="Plain Table 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2">
    <w:name w:val="Grid Table 2"/>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
    <w:name w:val="Grid Table 3"/>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
    <w:name w:val="Grid Table 4"/>
    <w:basedOn w:val="Table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5Dark">
    <w:name w:val="Grid Table 5 Dark"/>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4">
    <w:name w:val="Grid Table 5 Dark- Accent 4"/>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styleId="GridTable6Colorful">
    <w:name w:val="Grid Table 6 Colorful"/>
    <w:basedOn w:val="Table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7Colorful">
    <w:name w:val="Grid Table 7 Colorful"/>
    <w:basedOn w:val="Table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ListTable1Light">
    <w:name w:val="List Table 1 Light"/>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2">
    <w:name w:val="List Table 2"/>
    <w:basedOn w:val="Table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3">
    <w:name w:val="List Table 3"/>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4">
    <w:name w:val="List Table 4"/>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5Dark">
    <w:name w:val="List Table 5 Dark"/>
    <w:basedOn w:val="Table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6Colorful">
    <w:name w:val="List Table 6 Colorful"/>
    <w:basedOn w:val="Table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7Colorful">
    <w:name w:val="List Table 7 Colorful"/>
    <w:basedOn w:val="Table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ned-Accent">
    <w:name w:val="Lined - Accent"/>
    <w:basedOn w:val="TableNormal"/>
    <w:uiPriority w:val="99"/>
    <w:pPr>
      <w:spacing w:after="0" w:line="240" w:lineRule="auto"/>
    </w:pPr>
    <w:rPr>
      <w:color w:val="404040"/>
      <w:sz w:val="20"/>
      <w:szCs w:val="20"/>
      <w:lang w:eastAsia="en-IN"/>
      <w14:ligatures w14:val="none"/>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pPr>
      <w:spacing w:after="0" w:line="240" w:lineRule="auto"/>
    </w:pPr>
    <w:rPr>
      <w:color w:val="404040"/>
      <w:sz w:val="20"/>
      <w:szCs w:val="20"/>
      <w:lang w:eastAsia="en-IN"/>
      <w14:ligatures w14:val="none"/>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TableNormal"/>
    <w:uiPriority w:val="99"/>
    <w:pPr>
      <w:spacing w:after="0" w:line="240" w:lineRule="auto"/>
    </w:pPr>
    <w:rPr>
      <w:color w:val="404040"/>
      <w:sz w:val="20"/>
      <w:szCs w:val="20"/>
      <w:lang w:eastAsia="en-IN"/>
      <w14:ligatures w14:val="none"/>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leNormal"/>
    <w:uiPriority w:val="99"/>
    <w:pPr>
      <w:spacing w:after="0" w:line="240" w:lineRule="auto"/>
    </w:pPr>
    <w:rPr>
      <w:color w:val="404040"/>
      <w:sz w:val="20"/>
      <w:szCs w:val="20"/>
      <w:lang w:eastAsia="en-IN"/>
      <w14:ligatures w14:val="none"/>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leNormal"/>
    <w:uiPriority w:val="99"/>
    <w:pPr>
      <w:spacing w:after="0" w:line="240" w:lineRule="auto"/>
    </w:pPr>
    <w:rPr>
      <w:color w:val="404040"/>
      <w:sz w:val="20"/>
      <w:szCs w:val="20"/>
      <w:lang w:eastAsia="en-IN"/>
      <w14:ligatures w14:val="none"/>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leNormal"/>
    <w:uiPriority w:val="99"/>
    <w:pPr>
      <w:spacing w:after="0" w:line="240" w:lineRule="auto"/>
    </w:pPr>
    <w:rPr>
      <w:color w:val="404040"/>
      <w:sz w:val="20"/>
      <w:szCs w:val="20"/>
      <w:lang w:eastAsia="en-IN"/>
      <w14:ligatures w14:val="none"/>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TableNormal"/>
    <w:uiPriority w:val="99"/>
    <w:pPr>
      <w:spacing w:after="0" w:line="240" w:lineRule="auto"/>
    </w:pPr>
    <w:rPr>
      <w:color w:val="404040"/>
      <w:sz w:val="20"/>
      <w:szCs w:val="20"/>
      <w:lang w:eastAsia="en-IN"/>
      <w14:ligatures w14:val="none"/>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leNormal"/>
    <w:uiPriority w:val="99"/>
    <w:pPr>
      <w:spacing w:after="0" w:line="240" w:lineRule="auto"/>
    </w:pPr>
    <w:rPr>
      <w:color w:val="404040"/>
      <w:sz w:val="20"/>
      <w:szCs w:val="20"/>
      <w:lang w:eastAsia="en-IN"/>
      <w14:ligatures w14:val="none"/>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pPr>
      <w:spacing w:after="0" w:line="240" w:lineRule="auto"/>
    </w:pPr>
    <w:rPr>
      <w:color w:val="404040"/>
      <w:sz w:val="20"/>
      <w:szCs w:val="20"/>
      <w:lang w:eastAsia="en-IN"/>
      <w14:ligatures w14:val="none"/>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TableNormal"/>
    <w:uiPriority w:val="99"/>
    <w:pPr>
      <w:spacing w:after="0" w:line="240" w:lineRule="auto"/>
    </w:pPr>
    <w:rPr>
      <w:color w:val="404040"/>
      <w:sz w:val="20"/>
      <w:szCs w:val="20"/>
      <w:lang w:eastAsia="en-IN"/>
      <w14:ligatures w14:val="none"/>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leNormal"/>
    <w:uiPriority w:val="99"/>
    <w:pPr>
      <w:spacing w:after="0" w:line="240" w:lineRule="auto"/>
    </w:pPr>
    <w:rPr>
      <w:color w:val="404040"/>
      <w:sz w:val="20"/>
      <w:szCs w:val="20"/>
      <w:lang w:eastAsia="en-IN"/>
      <w14:ligatures w14:val="none"/>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leNormal"/>
    <w:uiPriority w:val="99"/>
    <w:pPr>
      <w:spacing w:after="0" w:line="240" w:lineRule="auto"/>
    </w:pPr>
    <w:rPr>
      <w:color w:val="404040"/>
      <w:sz w:val="20"/>
      <w:szCs w:val="20"/>
      <w:lang w:eastAsia="en-IN"/>
      <w14:ligatures w14:val="none"/>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leNormal"/>
    <w:uiPriority w:val="99"/>
    <w:pPr>
      <w:spacing w:after="0" w:line="240" w:lineRule="auto"/>
    </w:pPr>
    <w:rPr>
      <w:color w:val="404040"/>
      <w:sz w:val="20"/>
      <w:szCs w:val="20"/>
      <w:lang w:eastAsia="en-IN"/>
      <w14:ligatures w14:val="none"/>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TableNormal"/>
    <w:uiPriority w:val="99"/>
    <w:pPr>
      <w:spacing w:after="0" w:line="240" w:lineRule="auto"/>
    </w:pPr>
    <w:rPr>
      <w:color w:val="404040"/>
      <w:sz w:val="20"/>
      <w:szCs w:val="20"/>
      <w:lang w:eastAsia="en-IN"/>
      <w14:ligatures w14:val="none"/>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le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leNormal"/>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Heading1Char">
    <w:name w:val="Heading 1 Char"/>
    <w:basedOn w:val="DefaultParagraphFont"/>
    <w:link w:val="Heading1"/>
    <w:uiPriority w:val="9"/>
    <w:rPr>
      <w:rFonts w:ascii="Arial" w:eastAsia="Arial" w:hAnsi="Arial" w:cs="Arial"/>
      <w:color w:val="2F5496" w:themeColor="accent1" w:themeShade="BF"/>
      <w:sz w:val="40"/>
      <w:szCs w:val="40"/>
    </w:rPr>
  </w:style>
  <w:style w:type="character" w:customStyle="1" w:styleId="Heading2Char">
    <w:name w:val="Heading 2 Char"/>
    <w:basedOn w:val="DefaultParagraphFont"/>
    <w:link w:val="Heading2"/>
    <w:uiPriority w:val="9"/>
    <w:rPr>
      <w:rFonts w:ascii="Arial" w:eastAsia="Arial" w:hAnsi="Arial" w:cs="Arial"/>
      <w:color w:val="2F5496" w:themeColor="accent1" w:themeShade="BF"/>
      <w:sz w:val="32"/>
      <w:szCs w:val="32"/>
    </w:rPr>
  </w:style>
  <w:style w:type="character" w:customStyle="1" w:styleId="Heading3Char">
    <w:name w:val="Heading 3 Char"/>
    <w:basedOn w:val="DefaultParagraphFont"/>
    <w:link w:val="Heading3"/>
    <w:uiPriority w:val="9"/>
    <w:rPr>
      <w:rFonts w:ascii="Arial" w:eastAsia="Arial" w:hAnsi="Arial" w:cs="Arial"/>
      <w:color w:val="2F5496" w:themeColor="accent1" w:themeShade="BF"/>
      <w:sz w:val="28"/>
      <w:szCs w:val="28"/>
    </w:rPr>
  </w:style>
  <w:style w:type="character" w:customStyle="1" w:styleId="Heading4Char">
    <w:name w:val="Heading 4 Char"/>
    <w:basedOn w:val="DefaultParagraphFont"/>
    <w:link w:val="Heading4"/>
    <w:uiPriority w:val="9"/>
    <w:rPr>
      <w:rFonts w:ascii="Arial" w:eastAsia="Arial" w:hAnsi="Arial" w:cs="Arial"/>
      <w:i/>
      <w:iCs/>
      <w:color w:val="2F5496" w:themeColor="accent1" w:themeShade="BF"/>
    </w:rPr>
  </w:style>
  <w:style w:type="character" w:customStyle="1" w:styleId="Heading5Char">
    <w:name w:val="Heading 5 Char"/>
    <w:basedOn w:val="DefaultParagraphFont"/>
    <w:link w:val="Heading5"/>
    <w:uiPriority w:val="9"/>
    <w:rPr>
      <w:rFonts w:ascii="Arial" w:eastAsia="Arial" w:hAnsi="Arial" w:cs="Arial"/>
      <w:color w:val="2F5496" w:themeColor="accent1" w:themeShade="BF"/>
    </w:rPr>
  </w:style>
  <w:style w:type="character" w:customStyle="1" w:styleId="Heading6Char">
    <w:name w:val="Heading 6 Char"/>
    <w:basedOn w:val="DefaultParagraphFont"/>
    <w:link w:val="Heading6"/>
    <w:uiPriority w:val="9"/>
    <w:rPr>
      <w:rFonts w:ascii="Arial" w:eastAsia="Arial" w:hAnsi="Arial" w:cs="Arial"/>
      <w:i/>
      <w:iCs/>
      <w:color w:val="595959" w:themeColor="text1" w:themeTint="A6"/>
    </w:rPr>
  </w:style>
  <w:style w:type="character" w:customStyle="1" w:styleId="Heading7Char">
    <w:name w:val="Heading 7 Char"/>
    <w:basedOn w:val="DefaultParagraphFont"/>
    <w:link w:val="Heading7"/>
    <w:uiPriority w:val="9"/>
    <w:rPr>
      <w:rFonts w:ascii="Arial" w:eastAsia="Arial" w:hAnsi="Arial" w:cs="Arial"/>
      <w:color w:val="595959" w:themeColor="text1" w:themeTint="A6"/>
    </w:rPr>
  </w:style>
  <w:style w:type="character" w:customStyle="1" w:styleId="Heading8Char">
    <w:name w:val="Heading 8 Char"/>
    <w:basedOn w:val="DefaultParagraphFont"/>
    <w:link w:val="Heading8"/>
    <w:uiPriority w:val="9"/>
    <w:rPr>
      <w:rFonts w:ascii="Arial" w:eastAsia="Arial" w:hAnsi="Arial" w:cs="Arial"/>
      <w:i/>
      <w:iCs/>
      <w:color w:val="272727" w:themeColor="text1" w:themeTint="D8"/>
    </w:rPr>
  </w:style>
  <w:style w:type="character" w:customStyle="1" w:styleId="Heading9Char">
    <w:name w:val="Heading 9 Char"/>
    <w:basedOn w:val="DefaultParagraphFont"/>
    <w:link w:val="Heading9"/>
    <w:uiPriority w:val="9"/>
    <w:rPr>
      <w:rFonts w:ascii="Arial" w:eastAsia="Arial" w:hAnsi="Arial" w:cs="Arial"/>
      <w:i/>
      <w:iCs/>
      <w:color w:val="272727" w:themeColor="text1" w:themeTint="D8"/>
    </w:rPr>
  </w:style>
  <w:style w:type="paragraph" w:styleId="Title">
    <w:name w:val="Title"/>
    <w:basedOn w:val="Normal"/>
    <w:next w:val="Normal"/>
    <w:link w:val="TitleChar"/>
    <w:uiPriority w:val="10"/>
    <w:qFormat/>
    <w:pPr>
      <w:spacing w:after="80" w:line="240" w:lineRule="auto"/>
      <w:contextualSpacing/>
    </w:pPr>
    <w:rPr>
      <w:rFonts w:ascii="Arial" w:eastAsia="Arial" w:hAnsi="Arial" w:cs="Arial"/>
      <w:spacing w:val="-10"/>
      <w:sz w:val="56"/>
      <w:szCs w:val="56"/>
    </w:rPr>
  </w:style>
  <w:style w:type="character" w:customStyle="1" w:styleId="TitleChar">
    <w:name w:val="Title Char"/>
    <w:basedOn w:val="DefaultParagraphFont"/>
    <w:link w:val="Title"/>
    <w:uiPriority w:val="10"/>
    <w:rPr>
      <w:rFonts w:ascii="Arial" w:eastAsia="Arial" w:hAnsi="Arial" w:cs="Arial"/>
      <w:spacing w:val="-10"/>
      <w:sz w:val="56"/>
      <w:szCs w:val="56"/>
    </w:rPr>
  </w:style>
  <w:style w:type="paragraph" w:styleId="Subtitle">
    <w:name w:val="Subtitle"/>
    <w:basedOn w:val="Normal"/>
    <w:next w:val="Normal"/>
    <w:link w:val="SubtitleChar"/>
    <w:uiPriority w:val="11"/>
    <w:qFormat/>
    <w:pPr>
      <w:numPr>
        <w:ilvl w:val="1"/>
      </w:numPr>
    </w:pPr>
    <w:rPr>
      <w:color w:val="595959" w:themeColor="text1" w:themeTint="A6"/>
      <w:spacing w:val="15"/>
      <w:sz w:val="28"/>
      <w:szCs w:val="28"/>
    </w:rPr>
  </w:style>
  <w:style w:type="character" w:customStyle="1" w:styleId="SubtitleChar">
    <w:name w:val="Subtitle Char"/>
    <w:basedOn w:val="DefaultParagraphFont"/>
    <w:link w:val="Subtitle"/>
    <w:uiPriority w:val="11"/>
    <w:rPr>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styleId="IntenseEmphasis">
    <w:name w:val="Intense Emphasis"/>
    <w:basedOn w:val="DefaultParagraphFont"/>
    <w:uiPriority w:val="21"/>
    <w:qFormat/>
    <w:rPr>
      <w:i/>
      <w:iCs/>
      <w:color w:val="2F5496" w:themeColor="accent1" w:themeShade="BF"/>
    </w:rPr>
  </w:style>
  <w:style w:type="paragraph" w:styleId="IntenseQuote">
    <w:name w:val="Intense Quote"/>
    <w:basedOn w:val="Normal"/>
    <w:next w:val="Normal"/>
    <w:link w:val="IntenseQuoteChar"/>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Pr>
      <w:i/>
      <w:iCs/>
      <w:color w:val="2F5496" w:themeColor="accent1" w:themeShade="BF"/>
    </w:rPr>
  </w:style>
  <w:style w:type="character" w:styleId="IntenseReference">
    <w:name w:val="Intense Reference"/>
    <w:basedOn w:val="DefaultParagraphFont"/>
    <w:uiPriority w:val="32"/>
    <w:qFormat/>
    <w:rPr>
      <w:b/>
      <w:bCs/>
      <w:smallCaps/>
      <w:color w:val="2F5496" w:themeColor="accent1" w:themeShade="BF"/>
      <w:spacing w:val="5"/>
    </w:rPr>
  </w:style>
  <w:style w:type="paragraph" w:styleId="NoSpacing">
    <w:name w:val="No Spacing"/>
    <w:basedOn w:val="Normal"/>
    <w:uiPriority w:val="1"/>
    <w:qFormat/>
    <w:pPr>
      <w:spacing w:after="0" w:line="240" w:lineRule="auto"/>
    </w:p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character" w:styleId="SubtleReference">
    <w:name w:val="Subtle Reference"/>
    <w:basedOn w:val="DefaultParagraphFont"/>
    <w:uiPriority w:val="31"/>
    <w:qFormat/>
    <w:rPr>
      <w:smallCaps/>
      <w:color w:val="5A5A5A" w:themeColor="text1" w:themeTint="A5"/>
    </w:rPr>
  </w:style>
  <w:style w:type="character" w:styleId="BookTitle">
    <w:name w:val="Book Title"/>
    <w:basedOn w:val="DefaultParagraphFont"/>
    <w:uiPriority w:val="33"/>
    <w:qFormat/>
    <w:rPr>
      <w:b/>
      <w:bCs/>
      <w:i/>
      <w:iCs/>
      <w:spacing w:val="5"/>
    </w:rPr>
  </w:style>
  <w:style w:type="paragraph" w:styleId="Header">
    <w:name w:val="header"/>
    <w:basedOn w:val="Normal"/>
    <w:link w:val="HeaderChar"/>
    <w:uiPriority w:val="99"/>
    <w:unhideWhenUsed/>
    <w:pPr>
      <w:tabs>
        <w:tab w:val="bar" w:pos="4844"/>
        <w:tab w:val="bar" w:pos="9689"/>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bar" w:pos="4844"/>
        <w:tab w:val="bar" w:pos="9689"/>
      </w:tabs>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customStyle="1" w:styleId="FootnoteTextChar">
    <w:name w:val="Footnote Text Char"/>
    <w:basedOn w:val="DefaultParagraphFont"/>
    <w:link w:val="FootnoteText"/>
    <w:uiPriority w:val="99"/>
    <w:semiHidden/>
    <w:rPr>
      <w:sz w:val="20"/>
      <w:szCs w:val="20"/>
    </w:rPr>
  </w:style>
  <w:style w:type="character" w:styleId="FootnoteReference">
    <w:name w:val="foot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after="0" w:line="240" w:lineRule="auto"/>
    </w:pPr>
    <w:rPr>
      <w:sz w:val="20"/>
      <w:szCs w:val="20"/>
    </w:rPr>
  </w:style>
  <w:style w:type="character" w:customStyle="1" w:styleId="EndnoteTextChar">
    <w:name w:val="Endnote Text Char"/>
    <w:basedOn w:val="DefaultParagraphFont"/>
    <w:link w:val="EndnoteText"/>
    <w:uiPriority w:val="99"/>
    <w:semiHidden/>
    <w:rPr>
      <w:sz w:val="20"/>
      <w:szCs w:val="20"/>
    </w:rPr>
  </w:style>
  <w:style w:type="character" w:styleId="EndnoteReference">
    <w:name w:val="endnote reference"/>
    <w:basedOn w:val="DefaultParagraphFont"/>
    <w:uiPriority w:val="99"/>
    <w:semiHidden/>
    <w:unhideWhenUsed/>
    <w:rPr>
      <w:vertAlign w:val="superscript"/>
    </w:rPr>
  </w:style>
  <w:style w:type="character" w:styleId="Hyperlink">
    <w:name w:val="Hyperlink"/>
    <w:basedOn w:val="DefaultParagraphFont"/>
    <w:uiPriority w:val="99"/>
    <w:unhideWhenUsed/>
    <w:rPr>
      <w:color w:val="0563C1" w:themeColor="hyperlink"/>
      <w:u w:val="single"/>
    </w:rPr>
  </w:style>
  <w:style w:type="character" w:styleId="FollowedHyperlink">
    <w:name w:val="FollowedHyperlink"/>
    <w:basedOn w:val="DefaultParagraphFont"/>
    <w:uiPriority w:val="99"/>
    <w:semiHidden/>
    <w:unhideWhenUsed/>
    <w:rPr>
      <w:color w:val="954F72" w:themeColor="followedHyperlink"/>
      <w:u w:val="single"/>
    </w:rPr>
  </w:style>
  <w:style w:type="paragraph" w:styleId="TOCHeading">
    <w:name w:val="TOC Heading"/>
    <w:uiPriority w:val="39"/>
    <w:unhideWhenUsed/>
  </w:style>
  <w:style w:type="paragraph" w:styleId="TableofFigures">
    <w:name w:val="table of figures"/>
    <w:basedOn w:val="Normal"/>
    <w:next w:val="Normal"/>
    <w:uiPriority w:val="99"/>
    <w:unhideWhenUsed/>
    <w:pPr>
      <w:spacing w:after="0"/>
    </w:pPr>
  </w:style>
  <w:style w:type="character" w:styleId="UnresolvedMention">
    <w:name w:val="Unresolved Mention"/>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0.png"/><Relationship Id="rId26" Type="http://schemas.openxmlformats.org/officeDocument/2006/relationships/image" Target="media/image100.png"/><Relationship Id="rId39" Type="http://schemas.openxmlformats.org/officeDocument/2006/relationships/image" Target="media/image17.png"/><Relationship Id="rId21" Type="http://schemas.openxmlformats.org/officeDocument/2006/relationships/image" Target="media/image8.png"/><Relationship Id="rId34" Type="http://schemas.openxmlformats.org/officeDocument/2006/relationships/image" Target="media/image140.png"/><Relationship Id="rId42" Type="http://schemas.openxmlformats.org/officeDocument/2006/relationships/hyperlink" Target="file:///C:\Users\pradn\Documents\UOA\capstone\city%203d%20shape\Project%20Proposal%20Template_Data_Research%20City%203D%20Shape%20v2%20Approved%20Document.docx" TargetMode="External"/><Relationship Id="rId47" Type="http://schemas.openxmlformats.org/officeDocument/2006/relationships/hyperlink" Target="https://github.com/datadiversitylab/city-3D-shapes/tree/main/docs/Capstone_report_for_H_M_Abdul_Fattah.pdf" TargetMode="External"/><Relationship Id="rId50" Type="http://schemas.openxmlformats.org/officeDocument/2006/relationships/hyperlink" Target="https://doi.org/10.7927/H4JW8BX5" TargetMode="External"/><Relationship Id="rId55" Type="http://schemas.openxmlformats.org/officeDocument/2006/relationships/hyperlink" Target="https://www.sthda.com/english/wiki/one-way-anova-test-in-r" TargetMode="External"/><Relationship Id="rId2" Type="http://schemas.openxmlformats.org/officeDocument/2006/relationships/settings" Target="settings.xml"/><Relationship Id="rId16" Type="http://schemas.openxmlformats.org/officeDocument/2006/relationships/image" Target="media/image50.png"/><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image" Target="media/image90.png"/><Relationship Id="rId32" Type="http://schemas.openxmlformats.org/officeDocument/2006/relationships/image" Target="media/image130.png"/><Relationship Id="rId37" Type="http://schemas.openxmlformats.org/officeDocument/2006/relationships/image" Target="media/image16.png"/><Relationship Id="rId40" Type="http://schemas.openxmlformats.org/officeDocument/2006/relationships/image" Target="media/image170.png"/><Relationship Id="rId45" Type="http://schemas.openxmlformats.org/officeDocument/2006/relationships/hyperlink" Target="https://www.pik-potsdam.de/cigrasp-2/city-module/heat-island-cluster/index.html" TargetMode="External"/><Relationship Id="rId53" Type="http://schemas.openxmlformats.org/officeDocument/2006/relationships/hyperlink" Target="https://geo.nyu.edu/catalog/stanford-yk247bg4748" TargetMode="External"/><Relationship Id="rId58" Type="http://schemas.openxmlformats.org/officeDocument/2006/relationships/fontTable" Target="fontTable.xml"/><Relationship Id="rId5"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footnotes" Target="footnotes.xml"/><Relationship Id="rId9" Type="http://schemas.openxmlformats.org/officeDocument/2006/relationships/image" Target="media/image2.jpg"/><Relationship Id="rId14" Type="http://schemas.openxmlformats.org/officeDocument/2006/relationships/image" Target="media/image40.png"/><Relationship Id="rId22" Type="http://schemas.openxmlformats.org/officeDocument/2006/relationships/image" Target="media/image80.png"/><Relationship Id="rId27" Type="http://schemas.openxmlformats.org/officeDocument/2006/relationships/image" Target="media/image11.png"/><Relationship Id="rId30" Type="http://schemas.openxmlformats.org/officeDocument/2006/relationships/image" Target="media/image120.png"/><Relationship Id="rId35" Type="http://schemas.openxmlformats.org/officeDocument/2006/relationships/image" Target="media/image15.png"/><Relationship Id="rId43" Type="http://schemas.openxmlformats.org/officeDocument/2006/relationships/hyperlink" Target="https://education.nationalgeographic.org/resource/urban-heat-island/" TargetMode="External"/><Relationship Id="rId48" Type="http://schemas.openxmlformats.org/officeDocument/2006/relationships/hyperlink" Target="https://developers.google.com/earth-engine/datasets/tags/uhi" TargetMode="External"/><Relationship Id="rId56" Type="http://schemas.openxmlformats.org/officeDocument/2006/relationships/hyperlink" Target="https://www.sthda.com/english/wiki/kruskal-wallis-test-in-r" TargetMode="External"/><Relationship Id="rId8" Type="http://schemas.openxmlformats.org/officeDocument/2006/relationships/image" Target="media/image10.jpg"/><Relationship Id="rId51" Type="http://schemas.openxmlformats.org/officeDocument/2006/relationships/hyperlink" Target="https://developers.google.com/earth-engine/datasets/catalog/MODIS_MCD43A4_006_NDVI" TargetMode="External"/><Relationship Id="rId3" Type="http://schemas.openxmlformats.org/officeDocument/2006/relationships/webSettings" Target="webSettings.xml"/><Relationship Id="rId12" Type="http://schemas.openxmlformats.org/officeDocument/2006/relationships/image" Target="media/image30.png"/><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image" Target="media/image160.png"/><Relationship Id="rId46" Type="http://schemas.openxmlformats.org/officeDocument/2006/relationships/hyperlink" Target="https://www.nature.com/articles/s43017-020-00129-5" TargetMode="External"/><Relationship Id="rId59" Type="http://schemas.openxmlformats.org/officeDocument/2006/relationships/theme" Target="theme/theme1.xml"/><Relationship Id="rId20" Type="http://schemas.openxmlformats.org/officeDocument/2006/relationships/image" Target="media/image70.png"/><Relationship Id="rId41" Type="http://schemas.openxmlformats.org/officeDocument/2006/relationships/hyperlink" Target="https://en.wikipedia.org/wiki/Urban_heat_island" TargetMode="External"/><Relationship Id="rId54" Type="http://schemas.openxmlformats.org/officeDocument/2006/relationships/hyperlink" Target="https://www.nature.com/articles/nclimate2656" TargetMode="External"/><Relationship Id="rId1" Type="http://schemas.openxmlformats.org/officeDocument/2006/relationships/styles" Target="styles.xml"/><Relationship Id="rId6" Type="http://schemas.openxmlformats.org/officeDocument/2006/relationships/image" Target="media/image1.jpg"/><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10.png"/><Relationship Id="rId36" Type="http://schemas.openxmlformats.org/officeDocument/2006/relationships/image" Target="media/image150.png"/><Relationship Id="rId49" Type="http://schemas.openxmlformats.org/officeDocument/2006/relationships/hyperlink" Target="https://sedac.ciesin.columbia.edu/data/set/sdei-yceo-sfc-uhi-v4/data-download" TargetMode="External"/><Relationship Id="rId57" Type="http://schemas.openxmlformats.org/officeDocument/2006/relationships/hyperlink" Target="https://r-graph-gallery.com/199-correlation-matrix-with-ggally.html" TargetMode="External"/><Relationship Id="rId10" Type="http://schemas.openxmlformats.org/officeDocument/2006/relationships/image" Target="media/image20.jpg"/><Relationship Id="rId31" Type="http://schemas.openxmlformats.org/officeDocument/2006/relationships/image" Target="media/image13.png"/><Relationship Id="rId44" Type="http://schemas.openxmlformats.org/officeDocument/2006/relationships/hyperlink" Target="https://news.mit.edu/2018/urban-heat-island-effects-depend-city-layout-0222" TargetMode="External"/><Relationship Id="rId52" Type="http://schemas.openxmlformats.org/officeDocument/2006/relationships/hyperlink" Target="https://developers.google.com/earth-engine/datasets/catalog/JRC_GSW1_4_YearlyHisto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13</Pages>
  <Words>4386</Words>
  <Characters>25001</Characters>
  <Application>Microsoft Office Word</Application>
  <DocSecurity>0</DocSecurity>
  <Lines>208</Lines>
  <Paragraphs>58</Paragraphs>
  <ScaleCrop>false</ScaleCrop>
  <Company/>
  <LinksUpToDate>false</LinksUpToDate>
  <CharactersWithSpaces>29329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Pradnya Raut</dc:creator>
  <cp:keywords/>
  <dc:description/>
  <cp:lastModifiedBy>Pradnya Raut</cp:lastModifiedBy>
  <cp:revision>2</cp:revision>
  <dcterms:created xsi:type="dcterms:W3CDTF">2024-12-13T22:02:00Z</dcterms:created>
  <dcterms:modified xsi:type="dcterms:W3CDTF">2024-12-13T22:02:00Z</dcterms:modified>
</cp:coreProperties>
</file>